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0CDBA6" w14:textId="28DD3617" w:rsidR="00AA0E59" w:rsidRPr="006A6BF5" w:rsidRDefault="00F33643" w:rsidP="00F111E7">
      <w:pPr>
        <w:pBdr>
          <w:top w:val="nil"/>
          <w:left w:val="nil"/>
          <w:bottom w:val="nil"/>
          <w:right w:val="nil"/>
          <w:between w:val="nil"/>
        </w:pBdr>
        <w:shd w:val="clear" w:color="auto" w:fill="FFFFFF" w:themeFill="background1"/>
        <w:spacing w:before="40" w:after="100" w:line="240" w:lineRule="auto"/>
        <w:jc w:val="center"/>
        <w:rPr>
          <w:rFonts w:asciiTheme="majorBidi" w:eastAsia="Linux Biolinum" w:hAnsiTheme="majorBidi" w:cstheme="majorBidi"/>
          <w:b/>
          <w:color w:val="000000"/>
          <w:sz w:val="28"/>
          <w:szCs w:val="28"/>
          <w:shd w:val="clear" w:color="auto" w:fill="CFE2F3"/>
          <w:rPrChange w:id="1" w:author="Alexis Jones" w:date="2024-12-07T20:39:00Z" w16du:dateUtc="2024-12-08T02:39:00Z">
            <w:rPr>
              <w:rFonts w:asciiTheme="majorBidi" w:eastAsia="Linux Biolinum" w:hAnsiTheme="majorBidi" w:cstheme="majorBidi"/>
              <w:b/>
              <w:color w:val="000000"/>
              <w:sz w:val="24"/>
              <w:szCs w:val="24"/>
              <w:shd w:val="clear" w:color="auto" w:fill="CFE2F3"/>
            </w:rPr>
          </w:rPrChange>
        </w:rPr>
      </w:pPr>
      <w:commentRangeStart w:id="2"/>
      <w:r w:rsidRPr="006A6BF5">
        <w:rPr>
          <w:rFonts w:asciiTheme="majorBidi" w:eastAsia="Linux Biolinum" w:hAnsiTheme="majorBidi" w:cstheme="majorBidi"/>
          <w:b/>
          <w:color w:val="000000"/>
          <w:sz w:val="28"/>
          <w:szCs w:val="28"/>
          <w:rPrChange w:id="3" w:author="Alexis Jones" w:date="2024-12-07T20:39:00Z" w16du:dateUtc="2024-12-08T02:39:00Z">
            <w:rPr>
              <w:rFonts w:asciiTheme="majorBidi" w:eastAsia="Linux Biolinum" w:hAnsiTheme="majorBidi" w:cstheme="majorBidi"/>
              <w:b/>
              <w:color w:val="000000"/>
              <w:sz w:val="36"/>
              <w:szCs w:val="36"/>
            </w:rPr>
          </w:rPrChange>
        </w:rPr>
        <w:t>Artificial Intelligence-Driven Automation of Flow Cytometry Gating</w:t>
      </w:r>
      <w:commentRangeEnd w:id="2"/>
      <w:r w:rsidR="006A6BF5" w:rsidRPr="006A6BF5">
        <w:rPr>
          <w:rStyle w:val="CommentReference"/>
          <w:sz w:val="28"/>
          <w:szCs w:val="28"/>
          <w:rPrChange w:id="4" w:author="Alexis Jones" w:date="2024-12-07T20:39:00Z" w16du:dateUtc="2024-12-08T02:39:00Z">
            <w:rPr>
              <w:rStyle w:val="CommentReference"/>
            </w:rPr>
          </w:rPrChange>
        </w:rPr>
        <w:commentReference w:id="2"/>
      </w:r>
    </w:p>
    <w:p w14:paraId="0FB792E2" w14:textId="77777777" w:rsidR="00E061A1" w:rsidRPr="00F111E7" w:rsidRDefault="00E061A1" w:rsidP="00F111E7">
      <w:pPr>
        <w:shd w:val="clear" w:color="auto" w:fill="FFFFFF" w:themeFill="background1"/>
        <w:rPr>
          <w:rFonts w:asciiTheme="majorBidi" w:hAnsiTheme="majorBidi" w:cstheme="majorBidi"/>
          <w:sz w:val="24"/>
          <w:szCs w:val="24"/>
        </w:rPr>
      </w:pPr>
    </w:p>
    <w:p w14:paraId="1753641F" w14:textId="471BC73F" w:rsidR="00E061A1" w:rsidRPr="00F111E7" w:rsidRDefault="00E061A1" w:rsidP="00F111E7">
      <w:pPr>
        <w:shd w:val="clear" w:color="auto" w:fill="FFFFFF" w:themeFill="background1"/>
        <w:rPr>
          <w:rFonts w:asciiTheme="majorBidi" w:hAnsiTheme="majorBidi" w:cstheme="majorBidi"/>
          <w:sz w:val="24"/>
          <w:szCs w:val="24"/>
        </w:rPr>
        <w:sectPr w:rsidR="00E061A1" w:rsidRPr="00F111E7">
          <w:headerReference w:type="even" r:id="rId13"/>
          <w:headerReference w:type="default" r:id="rId14"/>
          <w:footerReference w:type="even" r:id="rId15"/>
          <w:footerReference w:type="default" r:id="rId16"/>
          <w:headerReference w:type="first" r:id="rId17"/>
          <w:pgSz w:w="12240" w:h="15840"/>
          <w:pgMar w:top="1500" w:right="1080" w:bottom="1600" w:left="1080" w:header="1080" w:footer="1080" w:gutter="0"/>
          <w:pgNumType w:start="1"/>
          <w:cols w:space="720"/>
          <w:titlePg/>
        </w:sectPr>
      </w:pPr>
    </w:p>
    <w:p w14:paraId="7534B38E" w14:textId="11D6842C" w:rsidR="00AA0E59" w:rsidRPr="00DF3AFD" w:rsidRDefault="00F33643" w:rsidP="00F111E7">
      <w:pPr>
        <w:pBdr>
          <w:top w:val="nil"/>
          <w:left w:val="nil"/>
          <w:bottom w:val="nil"/>
          <w:right w:val="nil"/>
          <w:between w:val="nil"/>
        </w:pBdr>
        <w:shd w:val="clear" w:color="auto" w:fill="FFFFFF" w:themeFill="background1"/>
        <w:spacing w:line="240" w:lineRule="auto"/>
        <w:jc w:val="center"/>
        <w:rPr>
          <w:rFonts w:asciiTheme="majorBidi" w:hAnsiTheme="majorBidi" w:cstheme="majorBidi"/>
          <w:sz w:val="24"/>
          <w:szCs w:val="24"/>
          <w:shd w:val="clear" w:color="auto" w:fill="CFE2F3"/>
        </w:rPr>
      </w:pPr>
      <w:r w:rsidRPr="00B7297E">
        <w:rPr>
          <w:rFonts w:asciiTheme="majorBidi" w:eastAsia="Linux Libertine" w:hAnsiTheme="majorBidi" w:cstheme="majorBidi"/>
          <w:color w:val="000000"/>
          <w:sz w:val="24"/>
          <w:szCs w:val="24"/>
        </w:rPr>
        <w:t>Gabriella Rivera</w:t>
      </w:r>
    </w:p>
    <w:p w14:paraId="01D93491" w14:textId="77777777" w:rsidR="00AA0E59" w:rsidRPr="00DF3AFD" w:rsidRDefault="00000000" w:rsidP="00F111E7">
      <w:pPr>
        <w:pBdr>
          <w:top w:val="nil"/>
          <w:left w:val="nil"/>
          <w:bottom w:val="nil"/>
          <w:right w:val="nil"/>
          <w:between w:val="nil"/>
        </w:pBdr>
        <w:shd w:val="clear" w:color="auto" w:fill="FFFFFF" w:themeFill="background1"/>
        <w:spacing w:line="240" w:lineRule="auto"/>
        <w:jc w:val="center"/>
        <w:rPr>
          <w:rFonts w:asciiTheme="majorBidi" w:hAnsiTheme="majorBidi" w:cstheme="majorBidi"/>
          <w:sz w:val="24"/>
          <w:szCs w:val="24"/>
          <w:shd w:val="clear" w:color="auto" w:fill="CFE2F3"/>
        </w:rPr>
      </w:pPr>
      <w:r w:rsidRPr="00B7297E">
        <w:rPr>
          <w:rFonts w:asciiTheme="majorBidi" w:hAnsiTheme="majorBidi" w:cstheme="majorBidi"/>
          <w:sz w:val="24"/>
          <w:szCs w:val="24"/>
        </w:rPr>
        <w:t>Applied Data Science Master’s Program</w:t>
      </w:r>
    </w:p>
    <w:p w14:paraId="0C03A68A" w14:textId="219BE5CC" w:rsidR="00F33643" w:rsidRPr="00F111E7" w:rsidRDefault="0000000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eastAsia="Linux Libertine" w:hAnsiTheme="majorBidi" w:cstheme="majorBidi"/>
          <w:color w:val="000000"/>
          <w:sz w:val="24"/>
          <w:szCs w:val="24"/>
        </w:rPr>
        <w:t>Shiley Marcos School of Engineering / University of San</w:t>
      </w:r>
      <w:r w:rsidRPr="00B7297E">
        <w:rPr>
          <w:rFonts w:asciiTheme="majorBidi" w:hAnsiTheme="majorBidi" w:cstheme="majorBidi"/>
          <w:sz w:val="24"/>
          <w:szCs w:val="24"/>
        </w:rPr>
        <w:t xml:space="preserve"> </w:t>
      </w:r>
      <w:r w:rsidRPr="00B7297E">
        <w:rPr>
          <w:rFonts w:asciiTheme="majorBidi" w:eastAsia="Linux Libertine" w:hAnsiTheme="majorBidi" w:cstheme="majorBidi"/>
          <w:color w:val="000000"/>
          <w:sz w:val="24"/>
          <w:szCs w:val="24"/>
        </w:rPr>
        <w:t>Diego</w:t>
      </w:r>
      <w:r w:rsidRPr="00F111E7">
        <w:rPr>
          <w:rFonts w:asciiTheme="majorBidi" w:eastAsia="Linux Libertine" w:hAnsiTheme="majorBidi" w:cstheme="majorBidi"/>
          <w:color w:val="000000"/>
          <w:sz w:val="24"/>
          <w:szCs w:val="24"/>
          <w:shd w:val="clear" w:color="auto" w:fill="CFE2F3"/>
        </w:rPr>
        <w:t xml:space="preserve"> </w:t>
      </w:r>
      <w:hyperlink r:id="rId18" w:history="1">
        <w:r w:rsidR="00534E20" w:rsidRPr="00B7297E">
          <w:rPr>
            <w:rStyle w:val="Hyperlink"/>
            <w:rFonts w:asciiTheme="majorBidi" w:eastAsia="Linux Libertine" w:hAnsiTheme="majorBidi" w:cstheme="majorBidi"/>
            <w:sz w:val="24"/>
            <w:szCs w:val="24"/>
          </w:rPr>
          <w:t>gabriellarivera@sandiego.edu</w:t>
        </w:r>
      </w:hyperlink>
    </w:p>
    <w:p w14:paraId="24DB1C92"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608F8DB8"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786D9394"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4F060D8C"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57618D8"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EAC21E3"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558B140E"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6C166D0B"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57AFC0D9"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7A9E2FC7" w14:textId="77777777" w:rsidR="00534E20" w:rsidRDefault="00534E2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1A91FEC0" w14:textId="77777777" w:rsidR="00534E20" w:rsidRDefault="00534E2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8F060A6" w14:textId="1EC22F01" w:rsidR="00E061A1"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eastAsia="Linux Libertine" w:hAnsiTheme="majorBidi" w:cstheme="majorBidi"/>
          <w:color w:val="000000"/>
          <w:sz w:val="24"/>
          <w:szCs w:val="24"/>
        </w:rPr>
        <w:t>John Vincent Deniega</w:t>
      </w:r>
    </w:p>
    <w:p w14:paraId="0605D7E1" w14:textId="0FE2CC77" w:rsidR="00E061A1" w:rsidRPr="00F111E7" w:rsidRDefault="00000000" w:rsidP="00B7297E">
      <w:pPr>
        <w:pBdr>
          <w:top w:val="nil"/>
          <w:left w:val="nil"/>
          <w:bottom w:val="nil"/>
          <w:right w:val="nil"/>
          <w:between w:val="nil"/>
        </w:pBdr>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hAnsiTheme="majorBidi" w:cstheme="majorBidi"/>
          <w:sz w:val="24"/>
          <w:szCs w:val="24"/>
        </w:rPr>
        <w:t>Applied Data Science Master’s Program</w:t>
      </w:r>
      <w:r w:rsidRPr="00F111E7">
        <w:rPr>
          <w:rFonts w:asciiTheme="majorBidi" w:eastAsia="Linux Libertine" w:hAnsiTheme="majorBidi" w:cstheme="majorBidi"/>
          <w:color w:val="000000"/>
          <w:sz w:val="24"/>
          <w:szCs w:val="24"/>
          <w:shd w:val="clear" w:color="auto" w:fill="CFE2F3"/>
        </w:rPr>
        <w:br/>
      </w:r>
      <w:r w:rsidR="00B7297E" w:rsidRPr="00B7297E">
        <w:rPr>
          <w:rFonts w:asciiTheme="majorBidi" w:eastAsia="Linux Libertine" w:hAnsiTheme="majorBidi" w:cstheme="majorBidi"/>
          <w:color w:val="000000"/>
          <w:sz w:val="24"/>
          <w:szCs w:val="24"/>
        </w:rPr>
        <w:t>Shiley Marcos School of Engineering / University of San Diego</w:t>
      </w:r>
      <w:r w:rsidRPr="00F111E7">
        <w:rPr>
          <w:rFonts w:asciiTheme="majorBidi" w:eastAsia="Linux Libertine" w:hAnsiTheme="majorBidi" w:cstheme="majorBidi"/>
          <w:color w:val="000000"/>
          <w:sz w:val="24"/>
          <w:szCs w:val="24"/>
          <w:shd w:val="clear" w:color="auto" w:fill="CFE2F3"/>
        </w:rPr>
        <w:t xml:space="preserve"> </w:t>
      </w:r>
      <w:r w:rsidRPr="00F111E7">
        <w:rPr>
          <w:rFonts w:asciiTheme="majorBidi" w:eastAsia="Linux Libertine" w:hAnsiTheme="majorBidi" w:cstheme="majorBidi"/>
          <w:color w:val="000000"/>
          <w:sz w:val="24"/>
          <w:szCs w:val="24"/>
          <w:shd w:val="clear" w:color="auto" w:fill="CFE2F3"/>
        </w:rPr>
        <w:br/>
      </w:r>
      <w:r w:rsidRPr="00B7297E">
        <w:rPr>
          <w:rFonts w:asciiTheme="majorBidi" w:eastAsia="Linux Libertine" w:hAnsiTheme="majorBidi" w:cstheme="majorBidi"/>
          <w:color w:val="000000"/>
          <w:sz w:val="24"/>
          <w:szCs w:val="24"/>
        </w:rPr>
        <w:t xml:space="preserve"> </w:t>
      </w:r>
      <w:hyperlink r:id="rId19" w:history="1">
        <w:r w:rsidR="00534E20" w:rsidRPr="00B7297E">
          <w:rPr>
            <w:rStyle w:val="Hyperlink"/>
            <w:rFonts w:asciiTheme="majorBidi" w:eastAsia="Linux Libertine" w:hAnsiTheme="majorBidi" w:cstheme="majorBidi"/>
            <w:sz w:val="24"/>
            <w:szCs w:val="24"/>
          </w:rPr>
          <w:t>jdeniega@sandiego.edu</w:t>
        </w:r>
      </w:hyperlink>
    </w:p>
    <w:p w14:paraId="597D7776" w14:textId="77777777" w:rsidR="00E061A1" w:rsidRPr="00F111E7" w:rsidRDefault="00E061A1"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04EE4838" w14:textId="67F709F8" w:rsidR="00AA0E59" w:rsidRPr="00F111E7" w:rsidRDefault="00AA0E59"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sectPr w:rsidR="00AA0E59" w:rsidRPr="00F111E7">
          <w:type w:val="continuous"/>
          <w:pgSz w:w="12240" w:h="15840"/>
          <w:pgMar w:top="1500" w:right="1080" w:bottom="1600" w:left="1080" w:header="1080" w:footer="1080" w:gutter="0"/>
          <w:cols w:num="3" w:space="720" w:equalWidth="0">
            <w:col w:w="2880" w:space="720"/>
            <w:col w:w="2880" w:space="720"/>
            <w:col w:w="2880" w:space="0"/>
          </w:cols>
          <w:titlePg/>
        </w:sectPr>
      </w:pPr>
    </w:p>
    <w:p w14:paraId="44553960" w14:textId="77777777" w:rsidR="00AA0E59" w:rsidRPr="00E061A1" w:rsidRDefault="00000000" w:rsidP="00775F12">
      <w:pPr>
        <w:pBdr>
          <w:top w:val="nil"/>
          <w:left w:val="nil"/>
          <w:bottom w:val="nil"/>
          <w:right w:val="nil"/>
          <w:between w:val="nil"/>
        </w:pBdr>
        <w:spacing w:beforeLines="30" w:before="72" w:afterLines="30" w:after="72"/>
        <w:jc w:val="left"/>
        <w:rPr>
          <w:rFonts w:asciiTheme="majorBidi" w:eastAsia="Linux Libertine" w:hAnsiTheme="majorBidi" w:cstheme="majorBidi"/>
          <w:b/>
          <w:color w:val="000000"/>
          <w:sz w:val="24"/>
          <w:szCs w:val="24"/>
          <w:shd w:val="clear" w:color="auto" w:fill="CFE2F3"/>
        </w:rPr>
      </w:pPr>
      <w:r w:rsidRPr="00B7297E">
        <w:rPr>
          <w:rFonts w:asciiTheme="majorBidi" w:eastAsia="Linux Libertine" w:hAnsiTheme="majorBidi" w:cstheme="majorBidi"/>
          <w:b/>
          <w:color w:val="000000"/>
          <w:sz w:val="24"/>
          <w:szCs w:val="24"/>
        </w:rPr>
        <w:t>ABSTRACT</w:t>
      </w:r>
    </w:p>
    <w:p w14:paraId="713BDF8B" w14:textId="320807C2" w:rsidR="00E061A1" w:rsidRPr="006B1107" w:rsidRDefault="00F3364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Flow cytometry is a biochemical process t</w:t>
      </w:r>
      <w:r w:rsidR="00DF3AFD">
        <w:rPr>
          <w:rFonts w:asciiTheme="majorBidi" w:eastAsia="Linux Libertine" w:hAnsiTheme="majorBidi" w:cstheme="majorBidi"/>
          <w:color w:val="000000"/>
          <w:sz w:val="24"/>
          <w:szCs w:val="24"/>
        </w:rPr>
        <w:t xml:space="preserve">hat measures the physical and chemical characteristic of cells in a liquid suspension. </w:t>
      </w:r>
      <w:r w:rsidR="00DF3AFD" w:rsidRPr="00DF3AFD">
        <w:rPr>
          <w:rFonts w:asciiTheme="majorBidi" w:eastAsia="Linux Libertine" w:hAnsiTheme="majorBidi" w:cstheme="majorBidi"/>
          <w:color w:val="000000"/>
          <w:sz w:val="24"/>
          <w:szCs w:val="24"/>
        </w:rPr>
        <w:t>This method enables the identification and classification of various cellular populations, such as lymphocytes, monocytes, and granulocytes</w:t>
      </w:r>
      <w:r w:rsidR="00DF3AFD">
        <w:rPr>
          <w:rFonts w:asciiTheme="majorBidi" w:eastAsia="Linux Libertine" w:hAnsiTheme="majorBidi" w:cstheme="majorBidi"/>
          <w:color w:val="000000"/>
          <w:sz w:val="24"/>
          <w:szCs w:val="24"/>
        </w:rPr>
        <w:t xml:space="preserve"> – </w:t>
      </w:r>
      <w:r w:rsidR="00DF3AFD" w:rsidRPr="00DF3AFD">
        <w:rPr>
          <w:rFonts w:asciiTheme="majorBidi" w:eastAsia="Linux Libertine" w:hAnsiTheme="majorBidi" w:cstheme="majorBidi"/>
          <w:color w:val="000000"/>
          <w:sz w:val="24"/>
          <w:szCs w:val="24"/>
        </w:rPr>
        <w:t xml:space="preserve">from </w:t>
      </w:r>
      <w:ins w:id="7" w:author="Alexis Jones" w:date="2024-12-07T20:40:00Z" w16du:dateUtc="2024-12-08T02:40:00Z">
        <w:r w:rsidR="006A6BF5">
          <w:rPr>
            <w:rFonts w:asciiTheme="majorBidi" w:eastAsia="Linux Libertine" w:hAnsiTheme="majorBidi" w:cstheme="majorBidi"/>
            <w:color w:val="000000"/>
            <w:sz w:val="24"/>
            <w:szCs w:val="24"/>
          </w:rPr>
          <w:t>p</w:t>
        </w:r>
      </w:ins>
      <w:del w:id="8" w:author="Alexis Jones" w:date="2024-12-07T20:40:00Z" w16du:dateUtc="2024-12-08T02:40:00Z">
        <w:r w:rsidR="00DF3AFD" w:rsidRPr="00DF3AFD" w:rsidDel="006A6BF5">
          <w:rPr>
            <w:rFonts w:asciiTheme="majorBidi" w:eastAsia="Linux Libertine" w:hAnsiTheme="majorBidi" w:cstheme="majorBidi"/>
            <w:color w:val="000000"/>
            <w:sz w:val="24"/>
            <w:szCs w:val="24"/>
          </w:rPr>
          <w:delText>P</w:delText>
        </w:r>
      </w:del>
      <w:r w:rsidR="00DF3AFD" w:rsidRPr="00DF3AFD">
        <w:rPr>
          <w:rFonts w:asciiTheme="majorBidi" w:eastAsia="Linux Libertine" w:hAnsiTheme="majorBidi" w:cstheme="majorBidi"/>
          <w:color w:val="000000"/>
          <w:sz w:val="24"/>
          <w:szCs w:val="24"/>
        </w:rPr>
        <w:t xml:space="preserve">eripheral </w:t>
      </w:r>
      <w:ins w:id="9" w:author="Alexis Jones" w:date="2024-12-07T20:40:00Z" w16du:dateUtc="2024-12-08T02:40:00Z">
        <w:r w:rsidR="006A6BF5">
          <w:rPr>
            <w:rFonts w:asciiTheme="majorBidi" w:eastAsia="Linux Libertine" w:hAnsiTheme="majorBidi" w:cstheme="majorBidi"/>
            <w:color w:val="000000"/>
            <w:sz w:val="24"/>
            <w:szCs w:val="24"/>
          </w:rPr>
          <w:t>b</w:t>
        </w:r>
      </w:ins>
      <w:del w:id="10" w:author="Alexis Jones" w:date="2024-12-07T20:40:00Z" w16du:dateUtc="2024-12-08T02:40:00Z">
        <w:r w:rsidR="00DF3AFD" w:rsidRPr="00DF3AFD" w:rsidDel="006A6BF5">
          <w:rPr>
            <w:rFonts w:asciiTheme="majorBidi" w:eastAsia="Linux Libertine" w:hAnsiTheme="majorBidi" w:cstheme="majorBidi"/>
            <w:color w:val="000000"/>
            <w:sz w:val="24"/>
            <w:szCs w:val="24"/>
          </w:rPr>
          <w:delText>B</w:delText>
        </w:r>
      </w:del>
      <w:r w:rsidR="00DF3AFD" w:rsidRPr="00DF3AFD">
        <w:rPr>
          <w:rFonts w:asciiTheme="majorBidi" w:eastAsia="Linux Libertine" w:hAnsiTheme="majorBidi" w:cstheme="majorBidi"/>
          <w:color w:val="000000"/>
          <w:sz w:val="24"/>
          <w:szCs w:val="24"/>
        </w:rPr>
        <w:t xml:space="preserve">lood </w:t>
      </w:r>
      <w:ins w:id="11" w:author="Alexis Jones" w:date="2024-12-07T20:40:00Z" w16du:dateUtc="2024-12-08T02:40:00Z">
        <w:r w:rsidR="006A6BF5">
          <w:rPr>
            <w:rFonts w:asciiTheme="majorBidi" w:eastAsia="Linux Libertine" w:hAnsiTheme="majorBidi" w:cstheme="majorBidi"/>
            <w:color w:val="000000"/>
            <w:sz w:val="24"/>
            <w:szCs w:val="24"/>
          </w:rPr>
          <w:t>m</w:t>
        </w:r>
      </w:ins>
      <w:del w:id="12" w:author="Alexis Jones" w:date="2024-12-07T20:40:00Z" w16du:dateUtc="2024-12-08T02:40:00Z">
        <w:r w:rsidR="00DF3AFD" w:rsidRPr="00DF3AFD" w:rsidDel="006A6BF5">
          <w:rPr>
            <w:rFonts w:asciiTheme="majorBidi" w:eastAsia="Linux Libertine" w:hAnsiTheme="majorBidi" w:cstheme="majorBidi"/>
            <w:color w:val="000000"/>
            <w:sz w:val="24"/>
            <w:szCs w:val="24"/>
          </w:rPr>
          <w:delText>M</w:delText>
        </w:r>
      </w:del>
      <w:r w:rsidR="00DF3AFD" w:rsidRPr="00DF3AFD">
        <w:rPr>
          <w:rFonts w:asciiTheme="majorBidi" w:eastAsia="Linux Libertine" w:hAnsiTheme="majorBidi" w:cstheme="majorBidi"/>
          <w:color w:val="000000"/>
          <w:sz w:val="24"/>
          <w:szCs w:val="24"/>
        </w:rPr>
        <w:t xml:space="preserve">ononuclear </w:t>
      </w:r>
      <w:ins w:id="13" w:author="Alexis Jones" w:date="2024-12-07T20:40:00Z" w16du:dateUtc="2024-12-08T02:40:00Z">
        <w:r w:rsidR="006A6BF5">
          <w:rPr>
            <w:rFonts w:asciiTheme="majorBidi" w:eastAsia="Linux Libertine" w:hAnsiTheme="majorBidi" w:cstheme="majorBidi"/>
            <w:color w:val="000000"/>
            <w:sz w:val="24"/>
            <w:szCs w:val="24"/>
          </w:rPr>
          <w:t>c</w:t>
        </w:r>
      </w:ins>
      <w:del w:id="14" w:author="Alexis Jones" w:date="2024-12-07T20:40:00Z" w16du:dateUtc="2024-12-08T02:40:00Z">
        <w:r w:rsidR="00DF3AFD" w:rsidRPr="00DF3AFD" w:rsidDel="006A6BF5">
          <w:rPr>
            <w:rFonts w:asciiTheme="majorBidi" w:eastAsia="Linux Libertine" w:hAnsiTheme="majorBidi" w:cstheme="majorBidi"/>
            <w:color w:val="000000"/>
            <w:sz w:val="24"/>
            <w:szCs w:val="24"/>
          </w:rPr>
          <w:delText>C</w:delText>
        </w:r>
      </w:del>
      <w:r w:rsidR="00DF3AFD" w:rsidRPr="00DF3AFD">
        <w:rPr>
          <w:rFonts w:asciiTheme="majorBidi" w:eastAsia="Linux Libertine" w:hAnsiTheme="majorBidi" w:cstheme="majorBidi"/>
          <w:color w:val="000000"/>
          <w:sz w:val="24"/>
          <w:szCs w:val="24"/>
        </w:rPr>
        <w:t>ell</w:t>
      </w:r>
      <w:ins w:id="15" w:author="Alexis Jones" w:date="2024-12-07T20:40:00Z" w16du:dateUtc="2024-12-08T02:40:00Z">
        <w:r w:rsidR="006A6BF5">
          <w:rPr>
            <w:rFonts w:asciiTheme="majorBidi" w:eastAsia="Linux Libertine" w:hAnsiTheme="majorBidi" w:cstheme="majorBidi"/>
            <w:color w:val="000000"/>
            <w:sz w:val="24"/>
            <w:szCs w:val="24"/>
          </w:rPr>
          <w:t xml:space="preserve"> </w:t>
        </w:r>
      </w:ins>
      <w:del w:id="16" w:author="Alexis Jones" w:date="2024-12-07T20:40:00Z" w16du:dateUtc="2024-12-08T02:40:00Z">
        <w:r w:rsidR="00DF3AFD" w:rsidRPr="00DF3AFD" w:rsidDel="006A6BF5">
          <w:rPr>
            <w:rFonts w:asciiTheme="majorBidi" w:eastAsia="Linux Libertine" w:hAnsiTheme="majorBidi" w:cstheme="majorBidi"/>
            <w:color w:val="000000"/>
            <w:sz w:val="24"/>
            <w:szCs w:val="24"/>
          </w:rPr>
          <w:delText xml:space="preserve"> </w:delText>
        </w:r>
      </w:del>
      <w:r w:rsidR="00DF3AFD" w:rsidRPr="00DF3AFD">
        <w:rPr>
          <w:rFonts w:asciiTheme="majorBidi" w:eastAsia="Linux Libertine" w:hAnsiTheme="majorBidi" w:cstheme="majorBidi"/>
          <w:color w:val="000000"/>
          <w:sz w:val="24"/>
          <w:szCs w:val="24"/>
        </w:rPr>
        <w:t>(PBMC) samples.</w:t>
      </w:r>
      <w:r w:rsidR="00DF3AFD">
        <w:rPr>
          <w:rFonts w:asciiTheme="majorBidi" w:eastAsia="Linux Libertine" w:hAnsiTheme="majorBidi" w:cstheme="majorBidi"/>
          <w:color w:val="000000"/>
          <w:sz w:val="24"/>
          <w:szCs w:val="24"/>
        </w:rPr>
        <w:t xml:space="preserve"> </w:t>
      </w:r>
      <w:r w:rsidRPr="00F33643">
        <w:rPr>
          <w:rFonts w:asciiTheme="majorBidi" w:eastAsia="Linux Libertine" w:hAnsiTheme="majorBidi" w:cstheme="majorBidi"/>
          <w:color w:val="000000"/>
          <w:sz w:val="24"/>
          <w:szCs w:val="24"/>
        </w:rPr>
        <w:t>Clustering</w:t>
      </w:r>
      <w:r w:rsidR="002F59F8">
        <w:rPr>
          <w:rFonts w:asciiTheme="majorBidi" w:eastAsia="Linux Libertine" w:hAnsiTheme="majorBidi" w:cstheme="majorBidi"/>
          <w:color w:val="000000"/>
          <w:sz w:val="24"/>
          <w:szCs w:val="24"/>
        </w:rPr>
        <w:t xml:space="preserve"> algorithms</w:t>
      </w:r>
      <w:r w:rsidRPr="00F33643">
        <w:rPr>
          <w:rFonts w:asciiTheme="majorBidi" w:eastAsia="Linux Libertine" w:hAnsiTheme="majorBidi" w:cstheme="majorBidi"/>
          <w:color w:val="000000"/>
          <w:sz w:val="24"/>
          <w:szCs w:val="24"/>
        </w:rPr>
        <w:t xml:space="preserve"> aim to </w:t>
      </w:r>
      <w:r w:rsidR="002F59F8">
        <w:rPr>
          <w:rFonts w:asciiTheme="majorBidi" w:eastAsia="Linux Libertine" w:hAnsiTheme="majorBidi" w:cstheme="majorBidi"/>
          <w:color w:val="000000"/>
          <w:sz w:val="24"/>
          <w:szCs w:val="24"/>
        </w:rPr>
        <w:t>objectively</w:t>
      </w:r>
      <w:r w:rsidRPr="00F33643">
        <w:rPr>
          <w:rFonts w:asciiTheme="majorBidi" w:eastAsia="Linux Libertine" w:hAnsiTheme="majorBidi" w:cstheme="majorBidi"/>
          <w:color w:val="000000"/>
          <w:sz w:val="24"/>
          <w:szCs w:val="24"/>
        </w:rPr>
        <w:t xml:space="preserve"> </w:t>
      </w:r>
      <w:r w:rsidR="002F59F8">
        <w:rPr>
          <w:rFonts w:asciiTheme="majorBidi" w:eastAsia="Linux Libertine" w:hAnsiTheme="majorBidi" w:cstheme="majorBidi"/>
          <w:color w:val="000000"/>
          <w:sz w:val="24"/>
          <w:szCs w:val="24"/>
        </w:rPr>
        <w:t xml:space="preserve">simplify </w:t>
      </w:r>
      <w:r w:rsidRPr="00F33643">
        <w:rPr>
          <w:rFonts w:asciiTheme="majorBidi" w:eastAsia="Linux Libertine" w:hAnsiTheme="majorBidi" w:cstheme="majorBidi"/>
          <w:color w:val="000000"/>
          <w:sz w:val="24"/>
          <w:szCs w:val="24"/>
        </w:rPr>
        <w:t>the classification accuracy of a given population</w:t>
      </w:r>
      <w:ins w:id="17" w:author="Alexis Jones" w:date="2024-12-07T20:40:00Z" w16du:dateUtc="2024-12-08T02:40:00Z">
        <w:r w:rsidR="006A6BF5">
          <w:rPr>
            <w:rFonts w:asciiTheme="majorBidi" w:eastAsia="Linux Libertine" w:hAnsiTheme="majorBidi" w:cstheme="majorBidi"/>
            <w:color w:val="000000"/>
            <w:sz w:val="24"/>
            <w:szCs w:val="24"/>
          </w:rPr>
          <w:t>’</w:t>
        </w:r>
      </w:ins>
      <w:del w:id="18" w:author="Alexis Jones" w:date="2024-12-07T20:40:00Z" w16du:dateUtc="2024-12-08T02:40:00Z">
        <w:r w:rsidRPr="00F33643" w:rsidDel="006A6BF5">
          <w:rPr>
            <w:rFonts w:asciiTheme="majorBidi" w:eastAsia="Linux Libertine" w:hAnsiTheme="majorBidi" w:cstheme="majorBidi"/>
            <w:color w:val="000000"/>
            <w:sz w:val="24"/>
            <w:szCs w:val="24"/>
          </w:rPr>
          <w:delText>'</w:delText>
        </w:r>
      </w:del>
      <w:r w:rsidRPr="00F33643">
        <w:rPr>
          <w:rFonts w:asciiTheme="majorBidi" w:eastAsia="Linux Libertine" w:hAnsiTheme="majorBidi" w:cstheme="majorBidi"/>
          <w:color w:val="000000"/>
          <w:sz w:val="24"/>
          <w:szCs w:val="24"/>
        </w:rPr>
        <w:t xml:space="preserve">s cellular type to further immunological and clinical diagnostic purposes. By exploring </w:t>
      </w:r>
      <w:r w:rsidR="002F59F8">
        <w:rPr>
          <w:rFonts w:asciiTheme="majorBidi" w:eastAsia="Linux Libertine" w:hAnsiTheme="majorBidi" w:cstheme="majorBidi"/>
          <w:color w:val="000000"/>
          <w:sz w:val="24"/>
          <w:szCs w:val="24"/>
        </w:rPr>
        <w:t>algorithms</w:t>
      </w:r>
      <w:r w:rsidRPr="00F33643">
        <w:rPr>
          <w:rFonts w:asciiTheme="majorBidi" w:eastAsia="Linux Libertine" w:hAnsiTheme="majorBidi" w:cstheme="majorBidi"/>
          <w:color w:val="000000"/>
          <w:sz w:val="24"/>
          <w:szCs w:val="24"/>
        </w:rPr>
        <w:t xml:space="preserve"> like K-means, </w:t>
      </w:r>
      <w:ins w:id="19" w:author="Alexis Jones" w:date="2024-12-07T20:41:00Z" w16du:dateUtc="2024-12-08T02:41:00Z">
        <w:r w:rsidR="006A6BF5">
          <w:rPr>
            <w:rFonts w:asciiTheme="majorBidi" w:eastAsia="Linux Libertine" w:hAnsiTheme="majorBidi" w:cstheme="majorBidi"/>
            <w:color w:val="000000"/>
            <w:sz w:val="24"/>
            <w:szCs w:val="24"/>
          </w:rPr>
          <w:t>density-based spatial clust</w:t>
        </w:r>
      </w:ins>
      <w:ins w:id="20" w:author="Alexis Jones" w:date="2024-12-07T20:42:00Z" w16du:dateUtc="2024-12-08T02:42:00Z">
        <w:r w:rsidR="006A6BF5">
          <w:rPr>
            <w:rFonts w:asciiTheme="majorBidi" w:eastAsia="Linux Libertine" w:hAnsiTheme="majorBidi" w:cstheme="majorBidi"/>
            <w:color w:val="000000"/>
            <w:sz w:val="24"/>
            <w:szCs w:val="24"/>
          </w:rPr>
          <w:t xml:space="preserve">ering of applications with noise </w:t>
        </w:r>
      </w:ins>
      <w:ins w:id="21" w:author="Alexis Jones" w:date="2024-12-07T20:41:00Z" w16du:dateUtc="2024-12-08T02:41:00Z">
        <w:r w:rsidR="006A6BF5">
          <w:rPr>
            <w:rFonts w:asciiTheme="majorBidi" w:eastAsia="Linux Libertine" w:hAnsiTheme="majorBidi" w:cstheme="majorBidi"/>
            <w:color w:val="000000"/>
            <w:sz w:val="24"/>
            <w:szCs w:val="24"/>
          </w:rPr>
          <w:t>(</w:t>
        </w:r>
      </w:ins>
      <w:r w:rsidR="00390550">
        <w:rPr>
          <w:rFonts w:asciiTheme="majorBidi" w:eastAsia="Linux Libertine" w:hAnsiTheme="majorBidi" w:cstheme="majorBidi"/>
          <w:color w:val="000000"/>
          <w:sz w:val="24"/>
          <w:szCs w:val="24"/>
        </w:rPr>
        <w:t>DBSCAN</w:t>
      </w:r>
      <w:ins w:id="22" w:author="Alexis Jones" w:date="2024-12-07T20:41:00Z" w16du:dateUtc="2024-12-08T02:41:00Z">
        <w:r w:rsidR="006A6BF5">
          <w:rPr>
            <w:rFonts w:asciiTheme="majorBidi" w:eastAsia="Linux Libertine" w:hAnsiTheme="majorBidi" w:cstheme="majorBidi"/>
            <w:color w:val="000000"/>
            <w:sz w:val="24"/>
            <w:szCs w:val="24"/>
          </w:rPr>
          <w:t>)</w:t>
        </w:r>
      </w:ins>
      <w:r w:rsidRPr="00F33643">
        <w:rPr>
          <w:rFonts w:asciiTheme="majorBidi" w:eastAsia="Linux Libertine" w:hAnsiTheme="majorBidi" w:cstheme="majorBidi"/>
          <w:color w:val="000000"/>
          <w:sz w:val="24"/>
          <w:szCs w:val="24"/>
        </w:rPr>
        <w:t xml:space="preserve">, and Gaussian </w:t>
      </w:r>
      <w:ins w:id="23" w:author="Alexis Jones" w:date="2024-12-07T20:42:00Z" w16du:dateUtc="2024-12-08T02:42:00Z">
        <w:r w:rsidR="00533E10">
          <w:rPr>
            <w:rFonts w:asciiTheme="majorBidi" w:eastAsia="Linux Libertine" w:hAnsiTheme="majorBidi" w:cstheme="majorBidi"/>
            <w:color w:val="000000"/>
            <w:sz w:val="24"/>
            <w:szCs w:val="24"/>
          </w:rPr>
          <w:t>m</w:t>
        </w:r>
      </w:ins>
      <w:del w:id="24" w:author="Alexis Jones" w:date="2024-12-07T20:42:00Z" w16du:dateUtc="2024-12-08T02:42:00Z">
        <w:r w:rsidRPr="00F33643" w:rsidDel="00533E10">
          <w:rPr>
            <w:rFonts w:asciiTheme="majorBidi" w:eastAsia="Linux Libertine" w:hAnsiTheme="majorBidi" w:cstheme="majorBidi"/>
            <w:color w:val="000000"/>
            <w:sz w:val="24"/>
            <w:szCs w:val="24"/>
          </w:rPr>
          <w:delText>M</w:delText>
        </w:r>
      </w:del>
      <w:r w:rsidRPr="00F33643">
        <w:rPr>
          <w:rFonts w:asciiTheme="majorBidi" w:eastAsia="Linux Libertine" w:hAnsiTheme="majorBidi" w:cstheme="majorBidi"/>
          <w:color w:val="000000"/>
          <w:sz w:val="24"/>
          <w:szCs w:val="24"/>
        </w:rPr>
        <w:t xml:space="preserve">ixture </w:t>
      </w:r>
      <w:ins w:id="25" w:author="Alexis Jones" w:date="2024-12-07T20:42:00Z" w16du:dateUtc="2024-12-08T02:42:00Z">
        <w:r w:rsidR="00533E10">
          <w:rPr>
            <w:rFonts w:asciiTheme="majorBidi" w:eastAsia="Linux Libertine" w:hAnsiTheme="majorBidi" w:cstheme="majorBidi"/>
            <w:color w:val="000000"/>
            <w:sz w:val="24"/>
            <w:szCs w:val="24"/>
          </w:rPr>
          <w:t>m</w:t>
        </w:r>
      </w:ins>
      <w:del w:id="26" w:author="Alexis Jones" w:date="2024-12-07T20:42:00Z" w16du:dateUtc="2024-12-08T02:42:00Z">
        <w:r w:rsidRPr="00F33643" w:rsidDel="00533E10">
          <w:rPr>
            <w:rFonts w:asciiTheme="majorBidi" w:eastAsia="Linux Libertine" w:hAnsiTheme="majorBidi" w:cstheme="majorBidi"/>
            <w:color w:val="000000"/>
            <w:sz w:val="24"/>
            <w:szCs w:val="24"/>
          </w:rPr>
          <w:delText>M</w:delText>
        </w:r>
      </w:del>
      <w:r w:rsidRPr="00F33643">
        <w:rPr>
          <w:rFonts w:asciiTheme="majorBidi" w:eastAsia="Linux Libertine" w:hAnsiTheme="majorBidi" w:cstheme="majorBidi"/>
          <w:color w:val="000000"/>
          <w:sz w:val="24"/>
          <w:szCs w:val="24"/>
        </w:rPr>
        <w:t>odeling</w:t>
      </w:r>
      <w:ins w:id="27" w:author="Alexis Jones" w:date="2024-12-08T10:43:00Z" w16du:dateUtc="2024-12-08T16:43:00Z">
        <w:r w:rsidR="00C71C81">
          <w:rPr>
            <w:rFonts w:asciiTheme="majorBidi" w:eastAsia="Linux Libertine" w:hAnsiTheme="majorBidi" w:cstheme="majorBidi"/>
            <w:color w:val="000000"/>
            <w:sz w:val="24"/>
            <w:szCs w:val="24"/>
          </w:rPr>
          <w:t xml:space="preserve"> (GMM)</w:t>
        </w:r>
      </w:ins>
      <w:r w:rsidRPr="00F33643">
        <w:rPr>
          <w:rFonts w:asciiTheme="majorBidi" w:eastAsia="Linux Libertine" w:hAnsiTheme="majorBidi" w:cstheme="majorBidi"/>
          <w:color w:val="000000"/>
          <w:sz w:val="24"/>
          <w:szCs w:val="24"/>
        </w:rPr>
        <w:t>, the dataset containing metrics on front and side scatter areas of cell scans, fluorescence on markers, and other dimensions can potentially lead to automatic gating and bring forth insights on cell population characteristics</w:t>
      </w:r>
      <w:r w:rsidR="002F59F8">
        <w:rPr>
          <w:rFonts w:asciiTheme="majorBidi" w:eastAsia="Linux Libertine" w:hAnsiTheme="majorBidi" w:cstheme="majorBidi"/>
          <w:color w:val="000000"/>
          <w:sz w:val="24"/>
          <w:szCs w:val="24"/>
        </w:rPr>
        <w:t xml:space="preserve">, resulting in increased analytical throughput and increased rate of medicinal and pharmacological </w:t>
      </w:r>
      <w:r w:rsidR="00081632">
        <w:rPr>
          <w:rFonts w:asciiTheme="majorBidi" w:eastAsia="Linux Libertine" w:hAnsiTheme="majorBidi" w:cstheme="majorBidi"/>
          <w:color w:val="000000"/>
          <w:sz w:val="24"/>
          <w:szCs w:val="24"/>
        </w:rPr>
        <w:t>breakthroughs</w:t>
      </w:r>
      <w:r w:rsidR="002F59F8">
        <w:rPr>
          <w:rFonts w:asciiTheme="majorBidi" w:eastAsia="Linux Libertine" w:hAnsiTheme="majorBidi" w:cstheme="majorBidi"/>
          <w:color w:val="000000"/>
          <w:sz w:val="24"/>
          <w:szCs w:val="24"/>
        </w:rPr>
        <w:t>.</w:t>
      </w:r>
    </w:p>
    <w:p w14:paraId="175C2040" w14:textId="4A26CFB7" w:rsidR="00AA0E59" w:rsidRPr="00E061A1" w:rsidRDefault="00000000" w:rsidP="00775F12">
      <w:pPr>
        <w:pStyle w:val="Head2"/>
        <w:tabs>
          <w:tab w:val="left" w:pos="360"/>
        </w:tabs>
        <w:spacing w:beforeLines="30" w:before="72" w:afterLines="30" w:after="72"/>
      </w:pPr>
      <w:r w:rsidRPr="00B7297E">
        <w:rPr>
          <w:bCs/>
        </w:rPr>
        <w:t>1</w:t>
      </w:r>
      <w:r w:rsidR="008A5958">
        <w:rPr>
          <w:bCs/>
        </w:rPr>
        <w:tab/>
      </w:r>
      <w:r w:rsidRPr="00B7297E">
        <w:t>Introduction</w:t>
      </w:r>
    </w:p>
    <w:p w14:paraId="444DE4E2" w14:textId="3C99C489" w:rsidR="00AA0E59" w:rsidRPr="00E061A1" w:rsidRDefault="00E20388"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According to </w:t>
      </w:r>
      <w:proofErr w:type="spellStart"/>
      <w:r>
        <w:rPr>
          <w:rFonts w:asciiTheme="majorBidi" w:eastAsia="Linux Libertine" w:hAnsiTheme="majorBidi" w:cstheme="majorBidi"/>
          <w:color w:val="000000"/>
          <w:sz w:val="24"/>
          <w:szCs w:val="24"/>
        </w:rPr>
        <w:t>Brestoff</w:t>
      </w:r>
      <w:proofErr w:type="spellEnd"/>
      <w:r>
        <w:rPr>
          <w:rFonts w:asciiTheme="majorBidi" w:eastAsia="Linux Libertine" w:hAnsiTheme="majorBidi" w:cstheme="majorBidi"/>
          <w:color w:val="000000"/>
          <w:sz w:val="24"/>
          <w:szCs w:val="24"/>
        </w:rPr>
        <w:t xml:space="preserve"> and Frater (2022), </w:t>
      </w:r>
      <w:r w:rsidR="00F33643">
        <w:rPr>
          <w:rFonts w:asciiTheme="majorBidi" w:eastAsia="Linux Libertine" w:hAnsiTheme="majorBidi" w:cstheme="majorBidi"/>
          <w:color w:val="000000"/>
          <w:sz w:val="24"/>
          <w:szCs w:val="24"/>
        </w:rPr>
        <w:t xml:space="preserve">flow cytometry </w:t>
      </w:r>
      <w:r>
        <w:rPr>
          <w:rFonts w:asciiTheme="majorBidi" w:eastAsia="Linux Libertine" w:hAnsiTheme="majorBidi" w:cstheme="majorBidi"/>
          <w:color w:val="000000"/>
          <w:sz w:val="24"/>
          <w:szCs w:val="24"/>
        </w:rPr>
        <w:t>is a cost-prohibitive</w:t>
      </w:r>
      <w:r w:rsidR="005A7A03">
        <w:rPr>
          <w:rFonts w:asciiTheme="majorBidi" w:eastAsia="Linux Libertine" w:hAnsiTheme="majorBidi" w:cstheme="majorBidi"/>
          <w:color w:val="000000"/>
          <w:sz w:val="24"/>
          <w:szCs w:val="24"/>
        </w:rPr>
        <w:t xml:space="preserve"> cellular identification and pharmacological discovery </w:t>
      </w:r>
      <w:r>
        <w:rPr>
          <w:rFonts w:asciiTheme="majorBidi" w:eastAsia="Linux Libertine" w:hAnsiTheme="majorBidi" w:cstheme="majorBidi"/>
          <w:color w:val="000000"/>
          <w:sz w:val="24"/>
          <w:szCs w:val="24"/>
        </w:rPr>
        <w:t>process that both requires exceptional capital investment in infrastructure and is inherently difficult in adopting and implementing the latest techniques and technologies in the field</w:t>
      </w:r>
      <w:r w:rsidR="005A7A03">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Open-</w:t>
      </w:r>
      <w:r>
        <w:rPr>
          <w:rFonts w:asciiTheme="majorBidi" w:eastAsia="Linux Libertine" w:hAnsiTheme="majorBidi" w:cstheme="majorBidi"/>
          <w:color w:val="000000"/>
          <w:sz w:val="24"/>
          <w:szCs w:val="24"/>
        </w:rPr>
        <w:t>source and low-cost options may serve as a viable bridge technology between capital-intensive investment cycles for laboratories to be able to continue evolving and increasing their analytical throughput without relying on the next</w:t>
      </w:r>
      <w:r w:rsidR="00245F28">
        <w:rPr>
          <w:rFonts w:asciiTheme="majorBidi" w:eastAsia="Linux Libertine" w:hAnsiTheme="majorBidi" w:cstheme="majorBidi"/>
          <w:color w:val="000000"/>
          <w:sz w:val="24"/>
          <w:szCs w:val="24"/>
        </w:rPr>
        <w:t xml:space="preserve"> hardware upgrade. By u</w:t>
      </w:r>
      <w:r w:rsidR="005A7A03">
        <w:rPr>
          <w:rFonts w:asciiTheme="majorBidi" w:eastAsia="Linux Libertine" w:hAnsiTheme="majorBidi" w:cstheme="majorBidi"/>
          <w:color w:val="000000"/>
          <w:sz w:val="24"/>
          <w:szCs w:val="24"/>
        </w:rPr>
        <w:t xml:space="preserve">sing </w:t>
      </w:r>
      <w:r w:rsidR="00A935DA">
        <w:rPr>
          <w:rFonts w:asciiTheme="majorBidi" w:eastAsia="Linux Libertine" w:hAnsiTheme="majorBidi" w:cstheme="majorBidi"/>
          <w:color w:val="000000"/>
          <w:sz w:val="24"/>
          <w:szCs w:val="24"/>
        </w:rPr>
        <w:t xml:space="preserve">existing </w:t>
      </w:r>
      <w:r w:rsidR="005A7A03">
        <w:rPr>
          <w:rFonts w:asciiTheme="majorBidi" w:eastAsia="Linux Libertine" w:hAnsiTheme="majorBidi" w:cstheme="majorBidi"/>
          <w:color w:val="000000"/>
          <w:sz w:val="24"/>
          <w:szCs w:val="24"/>
        </w:rPr>
        <w:t>mathematically</w:t>
      </w:r>
      <w:ins w:id="28" w:author="Ally Hartzell" w:date="2024-12-09T13:10:00Z" w16du:dateUtc="2024-12-09T20:10:00Z">
        <w:r w:rsidR="000146BB">
          <w:rPr>
            <w:rFonts w:asciiTheme="majorBidi" w:eastAsia="Linux Libertine" w:hAnsiTheme="majorBidi" w:cstheme="majorBidi"/>
            <w:color w:val="000000"/>
            <w:sz w:val="24"/>
            <w:szCs w:val="24"/>
          </w:rPr>
          <w:t xml:space="preserve"> </w:t>
        </w:r>
      </w:ins>
      <w:del w:id="29" w:author="Ally Hartzell" w:date="2024-12-09T13:10:00Z" w16du:dateUtc="2024-12-09T20:10:00Z">
        <w:r w:rsidR="005A7A03" w:rsidDel="000146BB">
          <w:rPr>
            <w:rFonts w:asciiTheme="majorBidi" w:eastAsia="Linux Libertine" w:hAnsiTheme="majorBidi" w:cstheme="majorBidi"/>
            <w:color w:val="000000"/>
            <w:sz w:val="24"/>
            <w:szCs w:val="24"/>
          </w:rPr>
          <w:delText>-</w:delText>
        </w:r>
      </w:del>
      <w:r w:rsidR="005A7A03">
        <w:rPr>
          <w:rFonts w:asciiTheme="majorBidi" w:eastAsia="Linux Libertine" w:hAnsiTheme="majorBidi" w:cstheme="majorBidi"/>
          <w:color w:val="000000"/>
          <w:sz w:val="24"/>
          <w:szCs w:val="24"/>
        </w:rPr>
        <w:t>driven principles inherent to artificial intell</w:t>
      </w:r>
      <w:r w:rsidR="007B7E9A">
        <w:rPr>
          <w:rFonts w:asciiTheme="majorBidi" w:eastAsia="Linux Libertine" w:hAnsiTheme="majorBidi" w:cstheme="majorBidi"/>
          <w:color w:val="000000"/>
          <w:sz w:val="24"/>
          <w:szCs w:val="24"/>
        </w:rPr>
        <w:t>i</w:t>
      </w:r>
      <w:r w:rsidR="005A7A03">
        <w:rPr>
          <w:rFonts w:asciiTheme="majorBidi" w:eastAsia="Linux Libertine" w:hAnsiTheme="majorBidi" w:cstheme="majorBidi"/>
          <w:color w:val="000000"/>
          <w:sz w:val="24"/>
          <w:szCs w:val="24"/>
        </w:rPr>
        <w:t xml:space="preserve">gence, biochemists may be able to reduce the analytical inputs required to perform routine cellular classification and clustering of PBMCs. This labor-intensive process ultimately serves to evaluate the efficacy of experimental groups related to clinical trials </w:t>
      </w:r>
      <w:del w:id="30" w:author="Alexis Jones" w:date="2024-12-07T20:44:00Z" w16du:dateUtc="2024-12-08T02:44:00Z">
        <w:r w:rsidR="005A7A03" w:rsidDel="00533E10">
          <w:rPr>
            <w:rFonts w:asciiTheme="majorBidi" w:eastAsia="Linux Libertine" w:hAnsiTheme="majorBidi" w:cstheme="majorBidi"/>
            <w:color w:val="000000"/>
            <w:sz w:val="24"/>
            <w:szCs w:val="24"/>
          </w:rPr>
          <w:delText xml:space="preserve">that are </w:delText>
        </w:r>
      </w:del>
      <w:r w:rsidR="005A7A03">
        <w:rPr>
          <w:rFonts w:asciiTheme="majorBidi" w:eastAsia="Linux Libertine" w:hAnsiTheme="majorBidi" w:cstheme="majorBidi"/>
          <w:color w:val="000000"/>
          <w:sz w:val="24"/>
          <w:szCs w:val="24"/>
        </w:rPr>
        <w:t>required</w:t>
      </w:r>
      <w:r w:rsidR="00F111E7">
        <w:rPr>
          <w:rFonts w:asciiTheme="majorBidi" w:eastAsia="Linux Libertine" w:hAnsiTheme="majorBidi" w:cstheme="majorBidi"/>
          <w:color w:val="000000"/>
          <w:sz w:val="24"/>
          <w:szCs w:val="24"/>
        </w:rPr>
        <w:t xml:space="preserve"> in the development of new life-saving medicines.</w:t>
      </w:r>
    </w:p>
    <w:p w14:paraId="7B527D54" w14:textId="247DEC39" w:rsidR="00AA0E59" w:rsidRPr="00E061A1" w:rsidRDefault="00000000" w:rsidP="00775F12">
      <w:pPr>
        <w:pStyle w:val="Head1"/>
        <w:tabs>
          <w:tab w:val="left" w:pos="360"/>
        </w:tabs>
        <w:spacing w:beforeLines="30" w:before="72" w:afterLines="30" w:after="72"/>
        <w:ind w:left="0" w:hanging="10"/>
        <w:rPr>
          <w:shd w:val="clear" w:color="auto" w:fill="CFE2F3"/>
        </w:rPr>
      </w:pPr>
      <w:r w:rsidRPr="00B7297E">
        <w:rPr>
          <w:bCs/>
        </w:rPr>
        <w:t>2</w:t>
      </w:r>
      <w:r w:rsidR="008A5958">
        <w:tab/>
      </w:r>
      <w:r w:rsidRPr="00B7297E">
        <w:t>Background</w:t>
      </w:r>
    </w:p>
    <w:p w14:paraId="48BFEC8E" w14:textId="089EB509" w:rsidR="006318BC" w:rsidRDefault="00F111E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Flow cytometry can be a capital-intensive process that requires significant investments in laboratory-grade biomedical equipment</w:t>
      </w:r>
      <w:r w:rsidR="00784D6C">
        <w:rPr>
          <w:rFonts w:asciiTheme="majorBidi" w:eastAsia="Linux Libertine" w:hAnsiTheme="majorBidi" w:cstheme="majorBidi"/>
          <w:color w:val="000000"/>
          <w:sz w:val="24"/>
          <w:szCs w:val="24"/>
        </w:rPr>
        <w:t>, dedicated graphics processing and tensor processing units, expansive random</w:t>
      </w:r>
      <w:r w:rsidR="00C11E9C">
        <w:rPr>
          <w:rFonts w:asciiTheme="majorBidi" w:eastAsia="Linux Libertine" w:hAnsiTheme="majorBidi" w:cstheme="majorBidi"/>
          <w:color w:val="000000"/>
          <w:sz w:val="24"/>
          <w:szCs w:val="24"/>
        </w:rPr>
        <w:t>-</w:t>
      </w:r>
      <w:r w:rsidR="00784D6C">
        <w:rPr>
          <w:rFonts w:asciiTheme="majorBidi" w:eastAsia="Linux Libertine" w:hAnsiTheme="majorBidi" w:cstheme="majorBidi"/>
          <w:color w:val="000000"/>
          <w:sz w:val="24"/>
          <w:szCs w:val="24"/>
        </w:rPr>
        <w:t>access memory,</w:t>
      </w:r>
      <w:r>
        <w:rPr>
          <w:rFonts w:asciiTheme="majorBidi" w:eastAsia="Linux Libertine" w:hAnsiTheme="majorBidi" w:cstheme="majorBidi"/>
          <w:color w:val="000000"/>
          <w:sz w:val="24"/>
          <w:szCs w:val="24"/>
        </w:rPr>
        <w:t xml:space="preserve"> and proprietary analytical software licenses. With Flow Cytometry Standard (FCS) files readily available on public repositories and </w:t>
      </w:r>
      <w:r w:rsidR="006A3398">
        <w:rPr>
          <w:rFonts w:asciiTheme="majorBidi" w:eastAsia="Linux Libertine" w:hAnsiTheme="majorBidi" w:cstheme="majorBidi"/>
          <w:color w:val="000000"/>
          <w:sz w:val="24"/>
          <w:szCs w:val="24"/>
        </w:rPr>
        <w:t xml:space="preserve">by leveraging </w:t>
      </w:r>
      <w:r>
        <w:rPr>
          <w:rFonts w:asciiTheme="majorBidi" w:eastAsia="Linux Libertine" w:hAnsiTheme="majorBidi" w:cstheme="majorBidi"/>
          <w:color w:val="000000"/>
          <w:sz w:val="24"/>
          <w:szCs w:val="24"/>
        </w:rPr>
        <w:t>open-source</w:t>
      </w:r>
      <w:r w:rsidR="006A3398">
        <w:rPr>
          <w:rFonts w:asciiTheme="majorBidi" w:eastAsia="Linux Libertine" w:hAnsiTheme="majorBidi" w:cstheme="majorBidi"/>
          <w:color w:val="000000"/>
          <w:sz w:val="24"/>
          <w:szCs w:val="24"/>
        </w:rPr>
        <w:t xml:space="preserve"> and permissive license packages such as Scikit-Learn and Matplotlib</w:t>
      </w:r>
      <w:r w:rsidR="00C11E9C">
        <w:rPr>
          <w:rFonts w:asciiTheme="majorBidi" w:eastAsia="Linux Libertine" w:hAnsiTheme="majorBidi" w:cstheme="majorBidi"/>
          <w:color w:val="000000"/>
          <w:sz w:val="24"/>
          <w:szCs w:val="24"/>
        </w:rPr>
        <w:t xml:space="preserve"> to perform computational transformations to FCS data, </w:t>
      </w:r>
      <w:commentRangeStart w:id="31"/>
      <w:r w:rsidR="00C11E9C">
        <w:rPr>
          <w:rFonts w:asciiTheme="majorBidi" w:eastAsia="Linux Libertine" w:hAnsiTheme="majorBidi" w:cstheme="majorBidi"/>
          <w:color w:val="000000"/>
          <w:sz w:val="24"/>
          <w:szCs w:val="24"/>
        </w:rPr>
        <w:t>we</w:t>
      </w:r>
      <w:commentRangeEnd w:id="31"/>
      <w:r w:rsidR="00533E10">
        <w:rPr>
          <w:rStyle w:val="CommentReference"/>
        </w:rPr>
        <w:commentReference w:id="31"/>
      </w:r>
      <w:r w:rsidR="00C11E9C">
        <w:rPr>
          <w:rFonts w:asciiTheme="majorBidi" w:eastAsia="Linux Libertine" w:hAnsiTheme="majorBidi" w:cstheme="majorBidi"/>
          <w:color w:val="000000"/>
          <w:sz w:val="24"/>
          <w:szCs w:val="24"/>
        </w:rPr>
        <w:t xml:space="preserve"> aim to discover</w:t>
      </w:r>
      <w:r w:rsidR="006A3398">
        <w:rPr>
          <w:rFonts w:asciiTheme="majorBidi" w:eastAsia="Linux Libertine" w:hAnsiTheme="majorBidi" w:cstheme="majorBidi"/>
          <w:color w:val="000000"/>
          <w:sz w:val="24"/>
          <w:szCs w:val="24"/>
        </w:rPr>
        <w:t xml:space="preserve"> </w:t>
      </w:r>
      <w:r w:rsidR="00784D6C">
        <w:rPr>
          <w:rFonts w:asciiTheme="majorBidi" w:eastAsia="Linux Libertine" w:hAnsiTheme="majorBidi" w:cstheme="majorBidi"/>
          <w:color w:val="000000"/>
          <w:sz w:val="24"/>
          <w:szCs w:val="24"/>
        </w:rPr>
        <w:t>cost-effective</w:t>
      </w:r>
      <w:r w:rsidR="006A3398">
        <w:rPr>
          <w:rFonts w:asciiTheme="majorBidi" w:eastAsia="Linux Libertine" w:hAnsiTheme="majorBidi" w:cstheme="majorBidi"/>
          <w:color w:val="000000"/>
          <w:sz w:val="24"/>
          <w:szCs w:val="24"/>
        </w:rPr>
        <w:t xml:space="preserve"> alternatives</w:t>
      </w:r>
      <w:r w:rsidR="00C11E9C">
        <w:rPr>
          <w:rFonts w:asciiTheme="majorBidi" w:eastAsia="Linux Libertine" w:hAnsiTheme="majorBidi" w:cstheme="majorBidi"/>
          <w:color w:val="000000"/>
          <w:sz w:val="24"/>
          <w:szCs w:val="24"/>
        </w:rPr>
        <w:t xml:space="preserve"> to expensive enterprise software licenses that perform flow cytometry analysis</w:t>
      </w:r>
      <w:r w:rsidR="006A3398">
        <w:rPr>
          <w:rFonts w:asciiTheme="majorBidi" w:eastAsia="Linux Libertine" w:hAnsiTheme="majorBidi" w:cstheme="majorBidi"/>
          <w:color w:val="000000"/>
          <w:sz w:val="24"/>
          <w:szCs w:val="24"/>
        </w:rPr>
        <w:t xml:space="preserve">, </w:t>
      </w:r>
      <w:r w:rsidR="00784D6C">
        <w:rPr>
          <w:rFonts w:asciiTheme="majorBidi" w:eastAsia="Linux Libertine" w:hAnsiTheme="majorBidi" w:cstheme="majorBidi"/>
          <w:color w:val="000000"/>
          <w:sz w:val="24"/>
          <w:szCs w:val="24"/>
        </w:rPr>
        <w:t xml:space="preserve">which </w:t>
      </w:r>
      <w:r w:rsidR="00C11E9C">
        <w:rPr>
          <w:rFonts w:asciiTheme="majorBidi" w:eastAsia="Linux Libertine" w:hAnsiTheme="majorBidi" w:cstheme="majorBidi"/>
          <w:color w:val="000000"/>
          <w:sz w:val="24"/>
          <w:szCs w:val="24"/>
        </w:rPr>
        <w:t xml:space="preserve">may </w:t>
      </w:r>
      <w:r w:rsidR="00784D6C">
        <w:rPr>
          <w:rFonts w:asciiTheme="majorBidi" w:eastAsia="Linux Libertine" w:hAnsiTheme="majorBidi" w:cstheme="majorBidi"/>
          <w:color w:val="000000"/>
          <w:sz w:val="24"/>
          <w:szCs w:val="24"/>
        </w:rPr>
        <w:lastRenderedPageBreak/>
        <w:t>result in</w:t>
      </w:r>
      <w:r w:rsidR="006A3398">
        <w:rPr>
          <w:rFonts w:asciiTheme="majorBidi" w:eastAsia="Linux Libertine" w:hAnsiTheme="majorBidi" w:cstheme="majorBidi"/>
          <w:color w:val="000000"/>
          <w:sz w:val="24"/>
          <w:szCs w:val="24"/>
        </w:rPr>
        <w:t xml:space="preserve"> significant reduction in the barriers to entry </w:t>
      </w:r>
      <w:r w:rsidR="00C11E9C">
        <w:rPr>
          <w:rFonts w:asciiTheme="majorBidi" w:eastAsia="Linux Libertine" w:hAnsiTheme="majorBidi" w:cstheme="majorBidi"/>
          <w:color w:val="000000"/>
          <w:sz w:val="24"/>
          <w:szCs w:val="24"/>
        </w:rPr>
        <w:t>in biochemical flow cytometry</w:t>
      </w:r>
      <w:r w:rsidR="006A3398">
        <w:rPr>
          <w:rFonts w:asciiTheme="majorBidi" w:eastAsia="Linux Libertine" w:hAnsiTheme="majorBidi" w:cstheme="majorBidi"/>
          <w:color w:val="000000"/>
          <w:sz w:val="24"/>
          <w:szCs w:val="24"/>
        </w:rPr>
        <w:t>.</w:t>
      </w:r>
      <w:r w:rsidR="00784D6C">
        <w:rPr>
          <w:rFonts w:asciiTheme="majorBidi" w:eastAsia="Linux Libertine" w:hAnsiTheme="majorBidi" w:cstheme="majorBidi"/>
          <w:color w:val="000000"/>
          <w:sz w:val="24"/>
          <w:szCs w:val="24"/>
        </w:rPr>
        <w:t xml:space="preserve"> </w:t>
      </w:r>
    </w:p>
    <w:p w14:paraId="269EE771" w14:textId="366E940F" w:rsidR="00AA0E59" w:rsidRPr="00E061A1" w:rsidRDefault="00784D6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Because cellular populations related to these FCS files number in the millions of records across multiple laboratory readings, this project will place heavy emphasis on dimensionality reduction </w:t>
      </w:r>
      <w:del w:id="32" w:author="Alexis Jones" w:date="2024-12-07T20:46:00Z" w16du:dateUtc="2024-12-08T02:46:00Z">
        <w:r w:rsidDel="00533E10">
          <w:rPr>
            <w:rFonts w:asciiTheme="majorBidi" w:eastAsia="Linux Libertine" w:hAnsiTheme="majorBidi" w:cstheme="majorBidi"/>
            <w:color w:val="000000"/>
            <w:sz w:val="24"/>
            <w:szCs w:val="24"/>
          </w:rPr>
          <w:delText xml:space="preserve">in order </w:delText>
        </w:r>
      </w:del>
      <w:r>
        <w:rPr>
          <w:rFonts w:asciiTheme="majorBidi" w:eastAsia="Linux Libertine" w:hAnsiTheme="majorBidi" w:cstheme="majorBidi"/>
          <w:color w:val="000000"/>
          <w:sz w:val="24"/>
          <w:szCs w:val="24"/>
        </w:rPr>
        <w:t>to meet the constraints of being both cost-effective and hardware</w:t>
      </w:r>
      <w:ins w:id="33" w:author="Alexis Jones" w:date="2024-12-07T20:47:00Z" w16du:dateUtc="2024-12-08T02:47:00Z">
        <w:r w:rsidR="00F93C91">
          <w:rPr>
            <w:rFonts w:asciiTheme="majorBidi" w:eastAsia="Linux Libertine" w:hAnsiTheme="majorBidi" w:cstheme="majorBidi"/>
            <w:color w:val="000000"/>
            <w:sz w:val="24"/>
            <w:szCs w:val="24"/>
          </w:rPr>
          <w:t>-</w:t>
        </w:r>
      </w:ins>
      <w:del w:id="34" w:author="Alexis Jones" w:date="2024-12-07T20:47:00Z" w16du:dateUtc="2024-12-08T02:47:00Z">
        <w:r w:rsidDel="00F93C91">
          <w:rPr>
            <w:rFonts w:asciiTheme="majorBidi" w:eastAsia="Linux Libertine" w:hAnsiTheme="majorBidi" w:cstheme="majorBidi"/>
            <w:color w:val="000000"/>
            <w:sz w:val="24"/>
            <w:szCs w:val="24"/>
          </w:rPr>
          <w:delText xml:space="preserve"> </w:delText>
        </w:r>
      </w:del>
      <w:r>
        <w:rPr>
          <w:rFonts w:asciiTheme="majorBidi" w:eastAsia="Linux Libertine" w:hAnsiTheme="majorBidi" w:cstheme="majorBidi"/>
          <w:color w:val="000000"/>
          <w:sz w:val="24"/>
          <w:szCs w:val="24"/>
        </w:rPr>
        <w:t>resource</w:t>
      </w:r>
      <w:ins w:id="35" w:author="Alexis Jones" w:date="2024-12-07T20:47:00Z" w16du:dateUtc="2024-12-08T02:47:00Z">
        <w:r w:rsidR="00533E10">
          <w:rPr>
            <w:rFonts w:asciiTheme="majorBidi" w:eastAsia="Linux Libertine" w:hAnsiTheme="majorBidi" w:cstheme="majorBidi"/>
            <w:color w:val="000000"/>
            <w:sz w:val="24"/>
            <w:szCs w:val="24"/>
          </w:rPr>
          <w:t xml:space="preserve"> </w:t>
        </w:r>
      </w:ins>
      <w:del w:id="36" w:author="Alexis Jones" w:date="2024-12-07T20:47:00Z" w16du:dateUtc="2024-12-08T02:47:00Z">
        <w:r w:rsidDel="00533E10">
          <w:rPr>
            <w:rFonts w:asciiTheme="majorBidi" w:eastAsia="Linux Libertine" w:hAnsiTheme="majorBidi" w:cstheme="majorBidi"/>
            <w:color w:val="000000"/>
            <w:sz w:val="24"/>
            <w:szCs w:val="24"/>
          </w:rPr>
          <w:delText>-</w:delText>
        </w:r>
      </w:del>
      <w:r>
        <w:rPr>
          <w:rFonts w:asciiTheme="majorBidi" w:eastAsia="Linux Libertine" w:hAnsiTheme="majorBidi" w:cstheme="majorBidi"/>
          <w:color w:val="000000"/>
          <w:sz w:val="24"/>
          <w:szCs w:val="24"/>
        </w:rPr>
        <w:t xml:space="preserve">efficient. Accomplishing such a feat would result in independent biochemical scientists </w:t>
      </w:r>
      <w:del w:id="37" w:author="Alexis Jones" w:date="2024-12-07T20:47:00Z" w16du:dateUtc="2024-12-08T02:47:00Z">
        <w:r w:rsidDel="00F93C91">
          <w:rPr>
            <w:rFonts w:asciiTheme="majorBidi" w:eastAsia="Linux Libertine" w:hAnsiTheme="majorBidi" w:cstheme="majorBidi"/>
            <w:color w:val="000000"/>
            <w:sz w:val="24"/>
            <w:szCs w:val="24"/>
          </w:rPr>
          <w:delText>to perform</w:delText>
        </w:r>
      </w:del>
      <w:ins w:id="38" w:author="Alexis Jones" w:date="2024-12-07T20:47:00Z" w16du:dateUtc="2024-12-08T02:47:00Z">
        <w:r w:rsidR="00F93C91">
          <w:rPr>
            <w:rFonts w:asciiTheme="majorBidi" w:eastAsia="Linux Libertine" w:hAnsiTheme="majorBidi" w:cstheme="majorBidi"/>
            <w:color w:val="000000"/>
            <w:sz w:val="24"/>
            <w:szCs w:val="24"/>
          </w:rPr>
          <w:t>performing</w:t>
        </w:r>
      </w:ins>
      <w:r>
        <w:rPr>
          <w:rFonts w:asciiTheme="majorBidi" w:eastAsia="Linux Libertine" w:hAnsiTheme="majorBidi" w:cstheme="majorBidi"/>
          <w:color w:val="000000"/>
          <w:sz w:val="24"/>
          <w:szCs w:val="24"/>
        </w:rPr>
        <w:t xml:space="preserve"> analyses without relying on exceptionally powerful computing hardware resources or </w:t>
      </w:r>
      <w:r w:rsidR="006318BC">
        <w:rPr>
          <w:rFonts w:asciiTheme="majorBidi" w:eastAsia="Linux Libertine" w:hAnsiTheme="majorBidi" w:cstheme="majorBidi"/>
          <w:color w:val="000000"/>
          <w:sz w:val="24"/>
          <w:szCs w:val="24"/>
        </w:rPr>
        <w:t>costly</w:t>
      </w:r>
      <w:r>
        <w:rPr>
          <w:rFonts w:asciiTheme="majorBidi" w:eastAsia="Linux Libertine" w:hAnsiTheme="majorBidi" w:cstheme="majorBidi"/>
          <w:color w:val="000000"/>
          <w:sz w:val="24"/>
          <w:szCs w:val="24"/>
        </w:rPr>
        <w:t xml:space="preserve"> </w:t>
      </w:r>
      <w:r w:rsidR="006318BC">
        <w:rPr>
          <w:rFonts w:asciiTheme="majorBidi" w:eastAsia="Linux Libertine" w:hAnsiTheme="majorBidi" w:cstheme="majorBidi"/>
          <w:color w:val="000000"/>
          <w:sz w:val="24"/>
          <w:szCs w:val="24"/>
        </w:rPr>
        <w:t xml:space="preserve">proprietary enterprise-level </w:t>
      </w:r>
      <w:r>
        <w:rPr>
          <w:rFonts w:asciiTheme="majorBidi" w:eastAsia="Linux Libertine" w:hAnsiTheme="majorBidi" w:cstheme="majorBidi"/>
          <w:color w:val="000000"/>
          <w:sz w:val="24"/>
          <w:szCs w:val="24"/>
        </w:rPr>
        <w:t>software licenses.</w:t>
      </w:r>
    </w:p>
    <w:p w14:paraId="3921B17E" w14:textId="5746E2D7" w:rsidR="00AA0E59" w:rsidRPr="00E061A1" w:rsidRDefault="00000000" w:rsidP="00775F12">
      <w:pPr>
        <w:pStyle w:val="Head2"/>
        <w:tabs>
          <w:tab w:val="left" w:pos="540"/>
        </w:tabs>
        <w:spacing w:beforeLines="30" w:before="72" w:afterLines="30" w:after="72"/>
        <w:ind w:left="180"/>
        <w:rPr>
          <w:shd w:val="clear" w:color="auto" w:fill="CFE2F3"/>
        </w:rPr>
      </w:pPr>
      <w:r w:rsidRPr="00B7297E">
        <w:t>2.1</w:t>
      </w:r>
      <w:r w:rsidR="008A5958">
        <w:tab/>
      </w:r>
      <w:r w:rsidRPr="00B7297E">
        <w:t xml:space="preserve">Problem </w:t>
      </w:r>
      <w:r w:rsidR="00664686" w:rsidRPr="00B7297E">
        <w:t>I</w:t>
      </w:r>
      <w:r w:rsidRPr="00B7297E">
        <w:t xml:space="preserve">dentification and </w:t>
      </w:r>
      <w:r w:rsidR="00664686" w:rsidRPr="00B7297E">
        <w:t>Motivation</w:t>
      </w:r>
    </w:p>
    <w:p w14:paraId="4E9DFC08" w14:textId="7FFF55DE" w:rsidR="00AA0E59" w:rsidRPr="00E061A1" w:rsidRDefault="002C5DB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As of this publication, flow cytometry gating is a manual process </w:t>
      </w:r>
      <w:del w:id="39" w:author="Alexis Jones" w:date="2024-12-07T20:48:00Z" w16du:dateUtc="2024-12-08T02:48:00Z">
        <w:r w:rsidDel="00F93C91">
          <w:rPr>
            <w:rFonts w:asciiTheme="majorBidi" w:eastAsia="Linux Libertine" w:hAnsiTheme="majorBidi" w:cstheme="majorBidi"/>
            <w:color w:val="000000"/>
            <w:sz w:val="24"/>
            <w:szCs w:val="24"/>
          </w:rPr>
          <w:delText>that involves</w:delText>
        </w:r>
      </w:del>
      <w:ins w:id="40" w:author="Alexis Jones" w:date="2024-12-07T20:48:00Z" w16du:dateUtc="2024-12-08T02:48:00Z">
        <w:r w:rsidR="00F93C91">
          <w:rPr>
            <w:rFonts w:asciiTheme="majorBidi" w:eastAsia="Linux Libertine" w:hAnsiTheme="majorBidi" w:cstheme="majorBidi"/>
            <w:color w:val="000000"/>
            <w:sz w:val="24"/>
            <w:szCs w:val="24"/>
          </w:rPr>
          <w:t>requiring</w:t>
        </w:r>
      </w:ins>
      <w:r>
        <w:rPr>
          <w:rFonts w:asciiTheme="majorBidi" w:eastAsia="Linux Libertine" w:hAnsiTheme="majorBidi" w:cstheme="majorBidi"/>
          <w:color w:val="000000"/>
          <w:sz w:val="24"/>
          <w:szCs w:val="24"/>
        </w:rPr>
        <w:t xml:space="preserve"> a highly</w:t>
      </w:r>
      <w:ins w:id="41" w:author="Alexis Jones" w:date="2024-12-07T20:48:00Z" w16du:dateUtc="2024-12-08T02:48:00Z">
        <w:r w:rsidR="00F93C91">
          <w:rPr>
            <w:rFonts w:asciiTheme="majorBidi" w:eastAsia="Linux Libertine" w:hAnsiTheme="majorBidi" w:cstheme="majorBidi"/>
            <w:color w:val="000000"/>
            <w:sz w:val="24"/>
            <w:szCs w:val="24"/>
          </w:rPr>
          <w:t xml:space="preserve"> </w:t>
        </w:r>
      </w:ins>
      <w:del w:id="42" w:author="Alexis Jones" w:date="2024-12-07T20:48:00Z" w16du:dateUtc="2024-12-08T02:48:00Z">
        <w:r w:rsidDel="00F93C91">
          <w:rPr>
            <w:rFonts w:asciiTheme="majorBidi" w:eastAsia="Linux Libertine" w:hAnsiTheme="majorBidi" w:cstheme="majorBidi"/>
            <w:color w:val="000000"/>
            <w:sz w:val="24"/>
            <w:szCs w:val="24"/>
          </w:rPr>
          <w:delText>-</w:delText>
        </w:r>
      </w:del>
      <w:r>
        <w:rPr>
          <w:rFonts w:asciiTheme="majorBidi" w:eastAsia="Linux Libertine" w:hAnsiTheme="majorBidi" w:cstheme="majorBidi"/>
          <w:color w:val="000000"/>
          <w:sz w:val="24"/>
          <w:szCs w:val="24"/>
        </w:rPr>
        <w:t>trained biochemist to process and analyze the results of optical scans of cellular assays that may be further augmented by fluorescent substrates. Because of the complex and highly</w:t>
      </w:r>
      <w:ins w:id="43" w:author="Alexis Jones" w:date="2024-12-07T20:48:00Z" w16du:dateUtc="2024-12-08T02:48:00Z">
        <w:r w:rsidR="00F93C91">
          <w:rPr>
            <w:rFonts w:asciiTheme="majorBidi" w:eastAsia="Linux Libertine" w:hAnsiTheme="majorBidi" w:cstheme="majorBidi"/>
            <w:color w:val="000000"/>
            <w:sz w:val="24"/>
            <w:szCs w:val="24"/>
          </w:rPr>
          <w:t xml:space="preserve"> </w:t>
        </w:r>
      </w:ins>
      <w:del w:id="44" w:author="Alexis Jones" w:date="2024-12-07T20:48:00Z" w16du:dateUtc="2024-12-08T02:48:00Z">
        <w:r w:rsidDel="00F93C91">
          <w:rPr>
            <w:rFonts w:asciiTheme="majorBidi" w:eastAsia="Linux Libertine" w:hAnsiTheme="majorBidi" w:cstheme="majorBidi"/>
            <w:color w:val="000000"/>
            <w:sz w:val="24"/>
            <w:szCs w:val="24"/>
          </w:rPr>
          <w:delText>-</w:delText>
        </w:r>
      </w:del>
      <w:r>
        <w:rPr>
          <w:rFonts w:asciiTheme="majorBidi" w:eastAsia="Linux Libertine" w:hAnsiTheme="majorBidi" w:cstheme="majorBidi"/>
          <w:color w:val="000000"/>
          <w:sz w:val="24"/>
          <w:szCs w:val="24"/>
        </w:rPr>
        <w:t>dimensional nature of the data, these scientists rely on a best-practices approach based on their own respective processes and frameworks.</w:t>
      </w:r>
      <w:r w:rsidR="00B7297E">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Because of the potential variability of these processes and frameworks, the resulting </w:t>
      </w:r>
      <w:r w:rsidR="00756F70">
        <w:rPr>
          <w:rFonts w:asciiTheme="majorBidi" w:eastAsia="Linux Libertine" w:hAnsiTheme="majorBidi" w:cstheme="majorBidi"/>
          <w:color w:val="000000"/>
          <w:sz w:val="24"/>
          <w:szCs w:val="24"/>
        </w:rPr>
        <w:t>findings from interpreting scan results</w:t>
      </w:r>
      <w:r>
        <w:rPr>
          <w:rFonts w:asciiTheme="majorBidi" w:eastAsia="Linux Libertine" w:hAnsiTheme="majorBidi" w:cstheme="majorBidi"/>
          <w:color w:val="000000"/>
          <w:sz w:val="24"/>
          <w:szCs w:val="24"/>
        </w:rPr>
        <w:t xml:space="preserve"> is dependent on </w:t>
      </w:r>
      <w:r w:rsidR="00756F70">
        <w:rPr>
          <w:rFonts w:asciiTheme="majorBidi" w:eastAsia="Linux Libertine" w:hAnsiTheme="majorBidi" w:cstheme="majorBidi"/>
          <w:color w:val="000000"/>
          <w:sz w:val="24"/>
          <w:szCs w:val="24"/>
        </w:rPr>
        <w:t xml:space="preserve">both </w:t>
      </w:r>
      <w:r>
        <w:rPr>
          <w:rFonts w:asciiTheme="majorBidi" w:eastAsia="Linux Libertine" w:hAnsiTheme="majorBidi" w:cstheme="majorBidi"/>
          <w:color w:val="000000"/>
          <w:sz w:val="24"/>
          <w:szCs w:val="24"/>
        </w:rPr>
        <w:t xml:space="preserve">the breadth and depth </w:t>
      </w:r>
      <w:r w:rsidR="00756F70">
        <w:rPr>
          <w:rFonts w:asciiTheme="majorBidi" w:eastAsia="Linux Libertine" w:hAnsiTheme="majorBidi" w:cstheme="majorBidi"/>
          <w:color w:val="000000"/>
          <w:sz w:val="24"/>
          <w:szCs w:val="24"/>
        </w:rPr>
        <w:t xml:space="preserve">of methods of a given supervising scientist, </w:t>
      </w:r>
      <w:del w:id="45" w:author="Alexis Jones" w:date="2024-12-07T20:49:00Z" w16du:dateUtc="2024-12-08T02:49:00Z">
        <w:r w:rsidR="00756F70" w:rsidDel="00F93C91">
          <w:rPr>
            <w:rFonts w:asciiTheme="majorBidi" w:eastAsia="Linux Libertine" w:hAnsiTheme="majorBidi" w:cstheme="majorBidi"/>
            <w:color w:val="000000"/>
            <w:sz w:val="24"/>
            <w:szCs w:val="24"/>
          </w:rPr>
          <w:delText xml:space="preserve">thus </w:delText>
        </w:r>
      </w:del>
      <w:r w:rsidR="00756F70">
        <w:rPr>
          <w:rFonts w:asciiTheme="majorBidi" w:eastAsia="Linux Libertine" w:hAnsiTheme="majorBidi" w:cstheme="majorBidi"/>
          <w:color w:val="000000"/>
          <w:sz w:val="24"/>
          <w:szCs w:val="24"/>
        </w:rPr>
        <w:t>resulting in both an increase in cost of analysis</w:t>
      </w:r>
      <w:r w:rsidR="00E0152C">
        <w:rPr>
          <w:rFonts w:asciiTheme="majorBidi" w:eastAsia="Linux Libertine" w:hAnsiTheme="majorBidi" w:cstheme="majorBidi"/>
          <w:color w:val="000000"/>
          <w:sz w:val="24"/>
          <w:szCs w:val="24"/>
        </w:rPr>
        <w:t xml:space="preserve"> due to human error and omission</w:t>
      </w:r>
      <w:r w:rsidR="00756F70">
        <w:rPr>
          <w:rFonts w:asciiTheme="majorBidi" w:eastAsia="Linux Libertine" w:hAnsiTheme="majorBidi" w:cstheme="majorBidi"/>
          <w:color w:val="000000"/>
          <w:sz w:val="24"/>
          <w:szCs w:val="24"/>
        </w:rPr>
        <w:t xml:space="preserve"> </w:t>
      </w:r>
      <w:del w:id="46" w:author="Alexis Jones" w:date="2024-12-07T20:49:00Z" w16du:dateUtc="2024-12-08T02:49:00Z">
        <w:r w:rsidR="00756F70" w:rsidDel="00F93C91">
          <w:rPr>
            <w:rFonts w:asciiTheme="majorBidi" w:eastAsia="Linux Libertine" w:hAnsiTheme="majorBidi" w:cstheme="majorBidi"/>
            <w:color w:val="000000"/>
            <w:sz w:val="24"/>
            <w:szCs w:val="24"/>
          </w:rPr>
          <w:delText>as well as</w:delText>
        </w:r>
      </w:del>
      <w:ins w:id="47" w:author="Alexis Jones" w:date="2024-12-07T20:49:00Z" w16du:dateUtc="2024-12-08T02:49:00Z">
        <w:r w:rsidR="00F93C91">
          <w:rPr>
            <w:rFonts w:asciiTheme="majorBidi" w:eastAsia="Linux Libertine" w:hAnsiTheme="majorBidi" w:cstheme="majorBidi"/>
            <w:color w:val="000000"/>
            <w:sz w:val="24"/>
            <w:szCs w:val="24"/>
          </w:rPr>
          <w:t>and</w:t>
        </w:r>
      </w:ins>
      <w:r w:rsidR="00756F70">
        <w:rPr>
          <w:rFonts w:asciiTheme="majorBidi" w:eastAsia="Linux Libertine" w:hAnsiTheme="majorBidi" w:cstheme="majorBidi"/>
          <w:color w:val="000000"/>
          <w:sz w:val="24"/>
          <w:szCs w:val="24"/>
        </w:rPr>
        <w:t xml:space="preserve"> a reduction in </w:t>
      </w:r>
      <w:ins w:id="48" w:author="Alexis Jones" w:date="2024-12-07T20:49:00Z" w16du:dateUtc="2024-12-08T02:49:00Z">
        <w:r w:rsidR="00F93C91">
          <w:rPr>
            <w:rFonts w:asciiTheme="majorBidi" w:eastAsia="Linux Libertine" w:hAnsiTheme="majorBidi" w:cstheme="majorBidi"/>
            <w:color w:val="000000"/>
            <w:sz w:val="24"/>
            <w:szCs w:val="24"/>
          </w:rPr>
          <w:t xml:space="preserve">the </w:t>
        </w:r>
      </w:ins>
      <w:r w:rsidR="00756F70">
        <w:rPr>
          <w:rFonts w:asciiTheme="majorBidi" w:eastAsia="Linux Libertine" w:hAnsiTheme="majorBidi" w:cstheme="majorBidi"/>
          <w:color w:val="000000"/>
          <w:sz w:val="24"/>
          <w:szCs w:val="24"/>
        </w:rPr>
        <w:t>consistency of results.</w:t>
      </w:r>
    </w:p>
    <w:p w14:paraId="1DDA9214" w14:textId="4A07F6E0" w:rsidR="00AA0E59" w:rsidRPr="000C5D54" w:rsidRDefault="00000000" w:rsidP="00775F12">
      <w:pPr>
        <w:pStyle w:val="Head2"/>
        <w:tabs>
          <w:tab w:val="left" w:pos="540"/>
        </w:tabs>
        <w:spacing w:beforeLines="30" w:before="72" w:afterLines="30" w:after="72"/>
        <w:ind w:left="180"/>
        <w:rPr>
          <w:shd w:val="clear" w:color="auto" w:fill="CFE2F3"/>
        </w:rPr>
      </w:pPr>
      <w:r w:rsidRPr="000C5D54">
        <w:t>2.2</w:t>
      </w:r>
      <w:r w:rsidR="008A5958">
        <w:t xml:space="preserve"> </w:t>
      </w:r>
      <w:r w:rsidRPr="000C5D54">
        <w:t xml:space="preserve">Definition of </w:t>
      </w:r>
      <w:r w:rsidR="00664686" w:rsidRPr="000C5D54">
        <w:t>O</w:t>
      </w:r>
      <w:r w:rsidRPr="000C5D54">
        <w:t>bjectives</w:t>
      </w:r>
    </w:p>
    <w:p w14:paraId="47892077" w14:textId="7568C18D" w:rsidR="00E34C48" w:rsidRPr="00E061A1" w:rsidRDefault="00E34C48"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The research team aims to </w:t>
      </w:r>
      <w:del w:id="49" w:author="Alexis Jones" w:date="2024-12-07T20:49:00Z" w16du:dateUtc="2024-12-08T02:49:00Z">
        <w:r w:rsidDel="00331C9F">
          <w:rPr>
            <w:rFonts w:asciiTheme="majorBidi" w:eastAsia="Linux Libertine" w:hAnsiTheme="majorBidi" w:cstheme="majorBidi"/>
            <w:color w:val="000000"/>
            <w:sz w:val="24"/>
            <w:szCs w:val="24"/>
          </w:rPr>
          <w:delText xml:space="preserve">utilize </w:delText>
        </w:r>
      </w:del>
      <w:ins w:id="50" w:author="Alexis Jones" w:date="2024-12-07T20:49:00Z" w16du:dateUtc="2024-12-08T02:49:00Z">
        <w:r w:rsidR="00331C9F">
          <w:rPr>
            <w:rFonts w:asciiTheme="majorBidi" w:eastAsia="Linux Libertine" w:hAnsiTheme="majorBidi" w:cstheme="majorBidi"/>
            <w:color w:val="000000"/>
            <w:sz w:val="24"/>
            <w:szCs w:val="24"/>
          </w:rPr>
          <w:t xml:space="preserve">use </w:t>
        </w:r>
      </w:ins>
      <w:r>
        <w:rPr>
          <w:rFonts w:asciiTheme="majorBidi" w:eastAsia="Linux Libertine" w:hAnsiTheme="majorBidi" w:cstheme="majorBidi"/>
          <w:color w:val="000000"/>
          <w:sz w:val="24"/>
          <w:szCs w:val="24"/>
        </w:rPr>
        <w:t>open-source and public</w:t>
      </w:r>
      <w:ins w:id="51" w:author="Alexis Jones" w:date="2024-12-07T20:50:00Z" w16du:dateUtc="2024-12-08T02:50:00Z">
        <w:r w:rsidR="00331C9F">
          <w:rPr>
            <w:rFonts w:asciiTheme="majorBidi" w:eastAsia="Linux Libertine" w:hAnsiTheme="majorBidi" w:cstheme="majorBidi"/>
            <w:color w:val="000000"/>
            <w:sz w:val="24"/>
            <w:szCs w:val="24"/>
          </w:rPr>
          <w:t xml:space="preserve">ly </w:t>
        </w:r>
      </w:ins>
      <w:del w:id="52" w:author="Alexis Jones" w:date="2024-12-07T20:50:00Z" w16du:dateUtc="2024-12-08T02:50:00Z">
        <w:r w:rsidDel="00331C9F">
          <w:rPr>
            <w:rFonts w:asciiTheme="majorBidi" w:eastAsia="Linux Libertine" w:hAnsiTheme="majorBidi" w:cstheme="majorBidi"/>
            <w:color w:val="000000"/>
            <w:sz w:val="24"/>
            <w:szCs w:val="24"/>
          </w:rPr>
          <w:delText>l</w:delText>
        </w:r>
      </w:del>
      <w:del w:id="53" w:author="Alexis Jones" w:date="2024-12-07T20:49:00Z" w16du:dateUtc="2024-12-08T02:49:00Z">
        <w:r w:rsidDel="00331C9F">
          <w:rPr>
            <w:rFonts w:asciiTheme="majorBidi" w:eastAsia="Linux Libertine" w:hAnsiTheme="majorBidi" w:cstheme="majorBidi"/>
            <w:color w:val="000000"/>
            <w:sz w:val="24"/>
            <w:szCs w:val="24"/>
          </w:rPr>
          <w:delText>y-</w:delText>
        </w:r>
      </w:del>
      <w:r>
        <w:rPr>
          <w:rFonts w:asciiTheme="majorBidi" w:eastAsia="Linux Libertine" w:hAnsiTheme="majorBidi" w:cstheme="majorBidi"/>
          <w:color w:val="000000"/>
          <w:sz w:val="24"/>
          <w:szCs w:val="24"/>
        </w:rPr>
        <w:t>available resource</w:t>
      </w:r>
      <w:r w:rsidR="00A5151B">
        <w:rPr>
          <w:rFonts w:asciiTheme="majorBidi" w:eastAsia="Linux Libertine" w:hAnsiTheme="majorBidi" w:cstheme="majorBidi"/>
          <w:color w:val="000000"/>
          <w:sz w:val="24"/>
          <w:szCs w:val="24"/>
        </w:rPr>
        <w:t xml:space="preserve">s from </w:t>
      </w:r>
      <w:del w:id="54" w:author="Alexis Jones" w:date="2024-12-07T20:50:00Z" w16du:dateUtc="2024-12-08T02:50:00Z">
        <w:r w:rsidR="00BC4928" w:rsidDel="00331C9F">
          <w:rPr>
            <w:rFonts w:asciiTheme="majorBidi" w:eastAsia="Linux Libertine" w:hAnsiTheme="majorBidi" w:cstheme="majorBidi"/>
            <w:color w:val="000000"/>
            <w:sz w:val="24"/>
            <w:szCs w:val="24"/>
          </w:rPr>
          <w:delText>well-known</w:delText>
        </w:r>
      </w:del>
      <w:ins w:id="55" w:author="Alexis Jones" w:date="2024-12-07T20:50:00Z" w16du:dateUtc="2024-12-08T02:50:00Z">
        <w:r w:rsidR="00331C9F">
          <w:rPr>
            <w:rFonts w:asciiTheme="majorBidi" w:eastAsia="Linux Libertine" w:hAnsiTheme="majorBidi" w:cstheme="majorBidi"/>
            <w:color w:val="000000"/>
            <w:sz w:val="24"/>
            <w:szCs w:val="24"/>
          </w:rPr>
          <w:t>recognized</w:t>
        </w:r>
      </w:ins>
      <w:r w:rsidR="00BC4928">
        <w:rPr>
          <w:rFonts w:asciiTheme="majorBidi" w:eastAsia="Linux Libertine" w:hAnsiTheme="majorBidi" w:cstheme="majorBidi"/>
          <w:color w:val="000000"/>
          <w:sz w:val="24"/>
          <w:szCs w:val="24"/>
        </w:rPr>
        <w:t xml:space="preserve"> algorithms known in data science to include principal component analysis, t-distributed stochastic neighbor embedding, </w:t>
      </w:r>
      <w:del w:id="56" w:author="Alexis Jones" w:date="2024-12-07T20:51:00Z" w16du:dateUtc="2024-12-08T02:51:00Z">
        <w:r w:rsidR="00BC4928" w:rsidDel="00331C9F">
          <w:rPr>
            <w:rFonts w:asciiTheme="majorBidi" w:eastAsia="Linux Libertine" w:hAnsiTheme="majorBidi" w:cstheme="majorBidi"/>
            <w:color w:val="000000"/>
            <w:sz w:val="24"/>
            <w:szCs w:val="24"/>
          </w:rPr>
          <w:delText xml:space="preserve">and </w:delText>
        </w:r>
      </w:del>
      <w:r w:rsidR="00BC4928">
        <w:rPr>
          <w:rFonts w:asciiTheme="majorBidi" w:eastAsia="Linux Libertine" w:hAnsiTheme="majorBidi" w:cstheme="majorBidi"/>
          <w:color w:val="000000"/>
          <w:sz w:val="24"/>
          <w:szCs w:val="24"/>
        </w:rPr>
        <w:t>unsupervised clustering machine learning methods</w:t>
      </w:r>
      <w:ins w:id="57" w:author="Alexis Jones" w:date="2024-12-07T20:51:00Z" w16du:dateUtc="2024-12-08T02:51:00Z">
        <w:r w:rsidR="00331C9F">
          <w:rPr>
            <w:rFonts w:asciiTheme="majorBidi" w:eastAsia="Linux Libertine" w:hAnsiTheme="majorBidi" w:cstheme="majorBidi"/>
            <w:color w:val="000000"/>
            <w:sz w:val="24"/>
            <w:szCs w:val="24"/>
          </w:rPr>
          <w:t>,</w:t>
        </w:r>
      </w:ins>
      <w:r w:rsidR="00A5151B">
        <w:rPr>
          <w:rFonts w:asciiTheme="majorBidi" w:eastAsia="Linux Libertine" w:hAnsiTheme="majorBidi" w:cstheme="majorBidi"/>
          <w:color w:val="000000"/>
          <w:sz w:val="24"/>
          <w:szCs w:val="24"/>
        </w:rPr>
        <w:t xml:space="preserve"> </w:t>
      </w:r>
      <w:del w:id="58" w:author="Alexis Jones" w:date="2024-12-07T20:51:00Z" w16du:dateUtc="2024-12-08T02:51:00Z">
        <w:r w:rsidR="00636ECF" w:rsidDel="00331C9F">
          <w:rPr>
            <w:rFonts w:asciiTheme="majorBidi" w:eastAsia="Linux Libertine" w:hAnsiTheme="majorBidi" w:cstheme="majorBidi"/>
            <w:color w:val="000000"/>
            <w:sz w:val="24"/>
            <w:szCs w:val="24"/>
          </w:rPr>
          <w:delText>as well as</w:delText>
        </w:r>
      </w:del>
      <w:ins w:id="59" w:author="Alexis Jones" w:date="2024-12-07T20:51:00Z" w16du:dateUtc="2024-12-08T02:51:00Z">
        <w:r w:rsidR="00331C9F">
          <w:rPr>
            <w:rFonts w:asciiTheme="majorBidi" w:eastAsia="Linux Libertine" w:hAnsiTheme="majorBidi" w:cstheme="majorBidi"/>
            <w:color w:val="000000"/>
            <w:sz w:val="24"/>
            <w:szCs w:val="24"/>
          </w:rPr>
          <w:t>and</w:t>
        </w:r>
      </w:ins>
      <w:r w:rsidR="00636ECF">
        <w:rPr>
          <w:rFonts w:asciiTheme="majorBidi" w:eastAsia="Linux Libertine" w:hAnsiTheme="majorBidi" w:cstheme="majorBidi"/>
          <w:color w:val="000000"/>
          <w:sz w:val="24"/>
          <w:szCs w:val="24"/>
        </w:rPr>
        <w:t xml:space="preserve"> FCS data hosted by </w:t>
      </w:r>
      <w:proofErr w:type="spellStart"/>
      <w:r w:rsidR="00636ECF">
        <w:rPr>
          <w:rFonts w:asciiTheme="majorBidi" w:eastAsia="Linux Libertine" w:hAnsiTheme="majorBidi" w:cstheme="majorBidi"/>
          <w:color w:val="000000"/>
          <w:sz w:val="24"/>
          <w:szCs w:val="24"/>
        </w:rPr>
        <w:t>FlowRepository</w:t>
      </w:r>
      <w:proofErr w:type="spellEnd"/>
      <w:r w:rsidR="00636ECF">
        <w:rPr>
          <w:rFonts w:asciiTheme="majorBidi" w:eastAsia="Linux Libertine" w:hAnsiTheme="majorBidi" w:cstheme="majorBidi"/>
          <w:color w:val="000000"/>
          <w:sz w:val="24"/>
          <w:szCs w:val="24"/>
        </w:rPr>
        <w:t xml:space="preserve"> (2020). Once data </w:t>
      </w:r>
      <w:del w:id="60" w:author="Ally Hartzell" w:date="2024-12-09T13:11:00Z" w16du:dateUtc="2024-12-09T20:11:00Z">
        <w:r w:rsidR="00636ECF" w:rsidDel="000146BB">
          <w:rPr>
            <w:rFonts w:asciiTheme="majorBidi" w:eastAsia="Linux Libertine" w:hAnsiTheme="majorBidi" w:cstheme="majorBidi"/>
            <w:color w:val="000000"/>
            <w:sz w:val="24"/>
            <w:szCs w:val="24"/>
          </w:rPr>
          <w:delText xml:space="preserve">is </w:delText>
        </w:r>
      </w:del>
      <w:ins w:id="61" w:author="Ally Hartzell" w:date="2024-12-09T13:11:00Z" w16du:dateUtc="2024-12-09T20:11:00Z">
        <w:r w:rsidR="000146BB">
          <w:rPr>
            <w:rFonts w:asciiTheme="majorBidi" w:eastAsia="Linux Libertine" w:hAnsiTheme="majorBidi" w:cstheme="majorBidi"/>
            <w:color w:val="000000"/>
            <w:sz w:val="24"/>
            <w:szCs w:val="24"/>
          </w:rPr>
          <w:t>are</w:t>
        </w:r>
        <w:r w:rsidR="000146BB">
          <w:rPr>
            <w:rFonts w:asciiTheme="majorBidi" w:eastAsia="Linux Libertine" w:hAnsiTheme="majorBidi" w:cstheme="majorBidi"/>
            <w:color w:val="000000"/>
            <w:sz w:val="24"/>
            <w:szCs w:val="24"/>
          </w:rPr>
          <w:t xml:space="preserve"> </w:t>
        </w:r>
      </w:ins>
      <w:r w:rsidR="00636ECF">
        <w:rPr>
          <w:rFonts w:asciiTheme="majorBidi" w:eastAsia="Linux Libertine" w:hAnsiTheme="majorBidi" w:cstheme="majorBidi"/>
          <w:color w:val="000000"/>
          <w:sz w:val="24"/>
          <w:szCs w:val="24"/>
        </w:rPr>
        <w:t xml:space="preserve">cleaned for noise from scan data, the team aims </w:t>
      </w:r>
      <w:r>
        <w:rPr>
          <w:rFonts w:asciiTheme="majorBidi" w:eastAsia="Linux Libertine" w:hAnsiTheme="majorBidi" w:cstheme="majorBidi"/>
          <w:color w:val="000000"/>
          <w:sz w:val="24"/>
          <w:szCs w:val="24"/>
        </w:rPr>
        <w:t>to train model</w:t>
      </w:r>
      <w:r w:rsidR="00636ECF">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or machine-learning application</w:t>
      </w:r>
      <w:r w:rsidR="00636ECF">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that </w:t>
      </w:r>
      <w:r w:rsidR="00636ECF">
        <w:rPr>
          <w:rFonts w:asciiTheme="majorBidi" w:eastAsia="Linux Libertine" w:hAnsiTheme="majorBidi" w:cstheme="majorBidi"/>
          <w:color w:val="000000"/>
          <w:sz w:val="24"/>
          <w:szCs w:val="24"/>
        </w:rPr>
        <w:t>have potential for</w:t>
      </w:r>
      <w:r>
        <w:rPr>
          <w:rFonts w:asciiTheme="majorBidi" w:eastAsia="Linux Libertine" w:hAnsiTheme="majorBidi" w:cstheme="majorBidi"/>
          <w:color w:val="000000"/>
          <w:sz w:val="24"/>
          <w:szCs w:val="24"/>
        </w:rPr>
        <w:t xml:space="preserve"> value-added analysis relative to that of a typical human biochemist.</w:t>
      </w:r>
      <w:r w:rsidR="002C335F">
        <w:rPr>
          <w:rFonts w:asciiTheme="majorBidi" w:eastAsia="Linux Libertine" w:hAnsiTheme="majorBidi" w:cstheme="majorBidi"/>
          <w:color w:val="000000"/>
          <w:sz w:val="24"/>
          <w:szCs w:val="24"/>
        </w:rPr>
        <w:t xml:space="preserve"> </w:t>
      </w:r>
      <w:r w:rsidR="00636ECF">
        <w:rPr>
          <w:rFonts w:asciiTheme="majorBidi" w:eastAsia="Linux Libertine" w:hAnsiTheme="majorBidi" w:cstheme="majorBidi"/>
          <w:color w:val="000000"/>
          <w:sz w:val="24"/>
          <w:szCs w:val="24"/>
        </w:rPr>
        <w:t>Upon evaluation, success</w:t>
      </w:r>
      <w:r w:rsidR="002C335F">
        <w:rPr>
          <w:rFonts w:asciiTheme="majorBidi" w:eastAsia="Linux Libertine" w:hAnsiTheme="majorBidi" w:cstheme="majorBidi"/>
          <w:color w:val="000000"/>
          <w:sz w:val="24"/>
          <w:szCs w:val="24"/>
        </w:rPr>
        <w:t xml:space="preserve"> </w:t>
      </w:r>
      <w:r w:rsidR="00245B81">
        <w:rPr>
          <w:rFonts w:asciiTheme="majorBidi" w:eastAsia="Linux Libertine" w:hAnsiTheme="majorBidi" w:cstheme="majorBidi"/>
          <w:color w:val="000000"/>
          <w:sz w:val="24"/>
          <w:szCs w:val="24"/>
        </w:rPr>
        <w:t>is generally</w:t>
      </w:r>
      <w:r w:rsidR="00636ECF">
        <w:rPr>
          <w:rFonts w:asciiTheme="majorBidi" w:eastAsia="Linux Libertine" w:hAnsiTheme="majorBidi" w:cstheme="majorBidi"/>
          <w:color w:val="000000"/>
          <w:sz w:val="24"/>
          <w:szCs w:val="24"/>
        </w:rPr>
        <w:t xml:space="preserve"> defined </w:t>
      </w:r>
      <w:r w:rsidR="00245B81">
        <w:rPr>
          <w:rFonts w:asciiTheme="majorBidi" w:eastAsia="Linux Libertine" w:hAnsiTheme="majorBidi" w:cstheme="majorBidi"/>
          <w:color w:val="000000"/>
          <w:sz w:val="24"/>
          <w:szCs w:val="24"/>
        </w:rPr>
        <w:t>when automated analysis</w:t>
      </w:r>
      <w:r w:rsidR="00636ECF">
        <w:rPr>
          <w:rFonts w:asciiTheme="majorBidi" w:eastAsia="Linux Libertine" w:hAnsiTheme="majorBidi" w:cstheme="majorBidi"/>
          <w:color w:val="000000"/>
          <w:sz w:val="24"/>
          <w:szCs w:val="24"/>
        </w:rPr>
        <w:t xml:space="preserve"> reach</w:t>
      </w:r>
      <w:r w:rsidR="00245B81">
        <w:rPr>
          <w:rFonts w:asciiTheme="majorBidi" w:eastAsia="Linux Libertine" w:hAnsiTheme="majorBidi" w:cstheme="majorBidi"/>
          <w:color w:val="000000"/>
          <w:sz w:val="24"/>
          <w:szCs w:val="24"/>
        </w:rPr>
        <w:t>es</w:t>
      </w:r>
      <w:r w:rsidR="002C335F">
        <w:rPr>
          <w:rFonts w:asciiTheme="majorBidi" w:eastAsia="Linux Libertine" w:hAnsiTheme="majorBidi" w:cstheme="majorBidi"/>
          <w:color w:val="000000"/>
          <w:sz w:val="24"/>
          <w:szCs w:val="24"/>
        </w:rPr>
        <w:t xml:space="preserve"> parity</w:t>
      </w:r>
      <w:r w:rsidR="00245B81">
        <w:rPr>
          <w:rFonts w:asciiTheme="majorBidi" w:eastAsia="Linux Libertine" w:hAnsiTheme="majorBidi" w:cstheme="majorBidi"/>
          <w:color w:val="000000"/>
          <w:sz w:val="24"/>
          <w:szCs w:val="24"/>
        </w:rPr>
        <w:t xml:space="preserve"> with</w:t>
      </w:r>
      <w:r w:rsidR="00636ECF">
        <w:rPr>
          <w:rFonts w:asciiTheme="majorBidi" w:eastAsia="Linux Libertine" w:hAnsiTheme="majorBidi" w:cstheme="majorBidi"/>
          <w:color w:val="000000"/>
          <w:sz w:val="24"/>
          <w:szCs w:val="24"/>
        </w:rPr>
        <w:t xml:space="preserve"> a human analyst</w:t>
      </w:r>
      <w:r w:rsidR="002C335F">
        <w:rPr>
          <w:rFonts w:asciiTheme="majorBidi" w:eastAsia="Linux Libertine" w:hAnsiTheme="majorBidi" w:cstheme="majorBidi"/>
          <w:color w:val="000000"/>
          <w:sz w:val="24"/>
          <w:szCs w:val="24"/>
        </w:rPr>
        <w:t xml:space="preserve"> of at least 90% classification accuracy of PBMCs to</w:t>
      </w:r>
      <w:r w:rsidR="00FB05FF">
        <w:rPr>
          <w:rFonts w:asciiTheme="majorBidi" w:eastAsia="Linux Libertine" w:hAnsiTheme="majorBidi" w:cstheme="majorBidi"/>
          <w:color w:val="000000"/>
          <w:sz w:val="24"/>
          <w:szCs w:val="24"/>
        </w:rPr>
        <w:t>ward</w:t>
      </w:r>
      <w:r w:rsidR="002C335F">
        <w:rPr>
          <w:rFonts w:asciiTheme="majorBidi" w:eastAsia="Linux Libertine" w:hAnsiTheme="majorBidi" w:cstheme="majorBidi"/>
          <w:color w:val="000000"/>
          <w:sz w:val="24"/>
          <w:szCs w:val="24"/>
        </w:rPr>
        <w:t xml:space="preserve"> their respective dendritic cellular type</w:t>
      </w:r>
      <w:r w:rsidR="00480423">
        <w:rPr>
          <w:rFonts w:asciiTheme="majorBidi" w:eastAsia="Linux Libertine" w:hAnsiTheme="majorBidi" w:cstheme="majorBidi"/>
          <w:color w:val="000000"/>
          <w:sz w:val="24"/>
          <w:szCs w:val="24"/>
        </w:rPr>
        <w:t xml:space="preserve"> on an unseen test set </w:t>
      </w:r>
      <w:r w:rsidR="00D758F6">
        <w:rPr>
          <w:rFonts w:asciiTheme="majorBidi" w:eastAsia="Linux Libertine" w:hAnsiTheme="majorBidi" w:cstheme="majorBidi"/>
          <w:color w:val="000000"/>
          <w:sz w:val="24"/>
          <w:szCs w:val="24"/>
        </w:rPr>
        <w:t xml:space="preserve">containing </w:t>
      </w:r>
      <w:r w:rsidR="00480423">
        <w:rPr>
          <w:rFonts w:asciiTheme="majorBidi" w:eastAsia="Linux Libertine" w:hAnsiTheme="majorBidi" w:cstheme="majorBidi"/>
          <w:color w:val="000000"/>
          <w:sz w:val="24"/>
          <w:szCs w:val="24"/>
        </w:rPr>
        <w:t xml:space="preserve">FCS </w:t>
      </w:r>
      <w:r w:rsidR="0015557C">
        <w:rPr>
          <w:rFonts w:asciiTheme="majorBidi" w:eastAsia="Linux Libertine" w:hAnsiTheme="majorBidi" w:cstheme="majorBidi"/>
          <w:color w:val="000000"/>
          <w:sz w:val="24"/>
          <w:szCs w:val="24"/>
        </w:rPr>
        <w:t xml:space="preserve">scan </w:t>
      </w:r>
      <w:r w:rsidR="00480423">
        <w:rPr>
          <w:rFonts w:asciiTheme="majorBidi" w:eastAsia="Linux Libertine" w:hAnsiTheme="majorBidi" w:cstheme="majorBidi"/>
          <w:color w:val="000000"/>
          <w:sz w:val="24"/>
          <w:szCs w:val="24"/>
        </w:rPr>
        <w:t>data</w:t>
      </w:r>
      <w:r w:rsidR="00636ECF">
        <w:rPr>
          <w:rFonts w:asciiTheme="majorBidi" w:eastAsia="Linux Libertine" w:hAnsiTheme="majorBidi" w:cstheme="majorBidi"/>
          <w:color w:val="000000"/>
          <w:sz w:val="24"/>
          <w:szCs w:val="24"/>
        </w:rPr>
        <w:t>.</w:t>
      </w:r>
      <w:r w:rsidR="00283934">
        <w:rPr>
          <w:rFonts w:asciiTheme="majorBidi" w:eastAsia="Linux Libertine" w:hAnsiTheme="majorBidi" w:cstheme="majorBidi"/>
          <w:color w:val="000000"/>
          <w:sz w:val="24"/>
          <w:szCs w:val="24"/>
        </w:rPr>
        <w:t xml:space="preserve"> </w:t>
      </w:r>
      <w:del w:id="62" w:author="Ally Hartzell" w:date="2024-12-09T13:03:00Z" w16du:dateUtc="2024-12-09T20:03:00Z">
        <w:r w:rsidR="00283934" w:rsidDel="00F77AD7">
          <w:rPr>
            <w:rFonts w:asciiTheme="majorBidi" w:eastAsia="Linux Libertine" w:hAnsiTheme="majorBidi" w:cstheme="majorBidi"/>
            <w:color w:val="000000"/>
            <w:sz w:val="24"/>
            <w:szCs w:val="24"/>
          </w:rPr>
          <w:delText>In the event that</w:delText>
        </w:r>
      </w:del>
      <w:ins w:id="63" w:author="Ally Hartzell" w:date="2024-12-09T13:03:00Z" w16du:dateUtc="2024-12-09T20:03:00Z">
        <w:r w:rsidR="00F77AD7">
          <w:rPr>
            <w:rFonts w:asciiTheme="majorBidi" w:eastAsia="Linux Libertine" w:hAnsiTheme="majorBidi" w:cstheme="majorBidi"/>
            <w:color w:val="000000"/>
            <w:sz w:val="24"/>
            <w:szCs w:val="24"/>
          </w:rPr>
          <w:t>If</w:t>
        </w:r>
      </w:ins>
      <w:r w:rsidR="00283934">
        <w:rPr>
          <w:rFonts w:asciiTheme="majorBidi" w:eastAsia="Linux Libertine" w:hAnsiTheme="majorBidi" w:cstheme="majorBidi"/>
          <w:color w:val="000000"/>
          <w:sz w:val="24"/>
          <w:szCs w:val="24"/>
        </w:rPr>
        <w:t xml:space="preserve"> this evaluation criterion is not met, further justification would have to be provided</w:t>
      </w:r>
      <w:ins w:id="64" w:author="Alexis Jones" w:date="2024-12-07T20:52:00Z" w16du:dateUtc="2024-12-08T02:52:00Z">
        <w:r w:rsidR="00331C9F">
          <w:rPr>
            <w:rFonts w:asciiTheme="majorBidi" w:eastAsia="Linux Libertine" w:hAnsiTheme="majorBidi" w:cstheme="majorBidi"/>
            <w:color w:val="000000"/>
            <w:sz w:val="24"/>
            <w:szCs w:val="24"/>
          </w:rPr>
          <w:t xml:space="preserve">. </w:t>
        </w:r>
        <w:commentRangeStart w:id="65"/>
        <w:r w:rsidR="00331C9F">
          <w:rPr>
            <w:rFonts w:asciiTheme="majorBidi" w:eastAsia="Linux Libertine" w:hAnsiTheme="majorBidi" w:cstheme="majorBidi"/>
            <w:color w:val="000000"/>
            <w:sz w:val="24"/>
            <w:szCs w:val="24"/>
          </w:rPr>
          <w:t>This justification would determine</w:t>
        </w:r>
      </w:ins>
      <w:r w:rsidR="00283934">
        <w:rPr>
          <w:rFonts w:asciiTheme="majorBidi" w:eastAsia="Linux Libertine" w:hAnsiTheme="majorBidi" w:cstheme="majorBidi"/>
          <w:color w:val="000000"/>
          <w:sz w:val="24"/>
          <w:szCs w:val="24"/>
        </w:rPr>
        <w:t xml:space="preserve"> whether the measured degree of accuracy is acceptable relative to the speed of analyses</w:t>
      </w:r>
      <w:r w:rsidR="007848D6">
        <w:rPr>
          <w:rFonts w:asciiTheme="majorBidi" w:eastAsia="Linux Libertine" w:hAnsiTheme="majorBidi" w:cstheme="majorBidi"/>
          <w:color w:val="000000"/>
          <w:sz w:val="24"/>
          <w:szCs w:val="24"/>
        </w:rPr>
        <w:t xml:space="preserve"> in terms of the ability to identify clusters by </w:t>
      </w:r>
      <w:ins w:id="66" w:author="Ally Hartzell" w:date="2024-12-09T13:37:00Z" w16du:dateUtc="2024-12-09T20:37:00Z">
        <w:r w:rsidR="005F6979">
          <w:rPr>
            <w:rFonts w:asciiTheme="majorBidi" w:eastAsia="Linux Libertine" w:hAnsiTheme="majorBidi" w:cstheme="majorBidi"/>
            <w:color w:val="000000"/>
            <w:sz w:val="24"/>
            <w:szCs w:val="24"/>
          </w:rPr>
          <w:t>s</w:t>
        </w:r>
      </w:ins>
      <w:del w:id="67" w:author="Ally Hartzell" w:date="2024-12-09T13:37:00Z" w16du:dateUtc="2024-12-09T20:37:00Z">
        <w:r w:rsidR="007848D6" w:rsidDel="005F6979">
          <w:rPr>
            <w:rFonts w:asciiTheme="majorBidi" w:eastAsia="Linux Libertine" w:hAnsiTheme="majorBidi" w:cstheme="majorBidi"/>
            <w:color w:val="000000"/>
            <w:sz w:val="24"/>
            <w:szCs w:val="24"/>
          </w:rPr>
          <w:delText>S</w:delText>
        </w:r>
      </w:del>
      <w:r w:rsidR="007848D6">
        <w:rPr>
          <w:rFonts w:asciiTheme="majorBidi" w:eastAsia="Linux Libertine" w:hAnsiTheme="majorBidi" w:cstheme="majorBidi"/>
          <w:color w:val="000000"/>
          <w:sz w:val="24"/>
          <w:szCs w:val="24"/>
        </w:rPr>
        <w:t xml:space="preserve">ilhouette </w:t>
      </w:r>
      <w:ins w:id="68" w:author="Ally Hartzell" w:date="2024-12-09T13:03:00Z" w16du:dateUtc="2024-12-09T20:03:00Z">
        <w:r w:rsidR="00F77AD7">
          <w:rPr>
            <w:rFonts w:asciiTheme="majorBidi" w:eastAsia="Linux Libertine" w:hAnsiTheme="majorBidi" w:cstheme="majorBidi"/>
            <w:color w:val="000000"/>
            <w:sz w:val="24"/>
            <w:szCs w:val="24"/>
          </w:rPr>
          <w:t>s</w:t>
        </w:r>
      </w:ins>
      <w:del w:id="69" w:author="Ally Hartzell" w:date="2024-12-09T13:03:00Z" w16du:dateUtc="2024-12-09T20:03:00Z">
        <w:r w:rsidR="007848D6" w:rsidDel="00F77AD7">
          <w:rPr>
            <w:rFonts w:asciiTheme="majorBidi" w:eastAsia="Linux Libertine" w:hAnsiTheme="majorBidi" w:cstheme="majorBidi"/>
            <w:color w:val="000000"/>
            <w:sz w:val="24"/>
            <w:szCs w:val="24"/>
          </w:rPr>
          <w:delText>S</w:delText>
        </w:r>
      </w:del>
      <w:r w:rsidR="007848D6">
        <w:rPr>
          <w:rFonts w:asciiTheme="majorBidi" w:eastAsia="Linux Libertine" w:hAnsiTheme="majorBidi" w:cstheme="majorBidi"/>
          <w:color w:val="000000"/>
          <w:sz w:val="24"/>
          <w:szCs w:val="24"/>
        </w:rPr>
        <w:t xml:space="preserve">cores </w:t>
      </w:r>
      <w:del w:id="70" w:author="Alexis Jones" w:date="2024-12-07T20:52:00Z" w16du:dateUtc="2024-12-08T02:52:00Z">
        <w:r w:rsidR="007848D6" w:rsidDel="00F77361">
          <w:rPr>
            <w:rFonts w:asciiTheme="majorBidi" w:eastAsia="Linux Libertine" w:hAnsiTheme="majorBidi" w:cstheme="majorBidi"/>
            <w:color w:val="000000"/>
            <w:sz w:val="24"/>
            <w:szCs w:val="24"/>
          </w:rPr>
          <w:delText>as well as</w:delText>
        </w:r>
      </w:del>
      <w:ins w:id="71" w:author="Alexis Jones" w:date="2024-12-07T20:52:00Z" w16du:dateUtc="2024-12-08T02:52:00Z">
        <w:r w:rsidR="00F77361">
          <w:rPr>
            <w:rFonts w:asciiTheme="majorBidi" w:eastAsia="Linux Libertine" w:hAnsiTheme="majorBidi" w:cstheme="majorBidi"/>
            <w:color w:val="000000"/>
            <w:sz w:val="24"/>
            <w:szCs w:val="24"/>
          </w:rPr>
          <w:t>and</w:t>
        </w:r>
      </w:ins>
      <w:r w:rsidR="007848D6">
        <w:rPr>
          <w:rFonts w:asciiTheme="majorBidi" w:eastAsia="Linux Libertine" w:hAnsiTheme="majorBidi" w:cstheme="majorBidi"/>
          <w:color w:val="000000"/>
          <w:sz w:val="24"/>
          <w:szCs w:val="24"/>
        </w:rPr>
        <w:t xml:space="preserve"> the </w:t>
      </w:r>
      <w:r w:rsidR="00864DC2">
        <w:rPr>
          <w:rFonts w:asciiTheme="majorBidi" w:eastAsia="Linux Libertine" w:hAnsiTheme="majorBidi" w:cstheme="majorBidi"/>
          <w:color w:val="000000"/>
          <w:sz w:val="24"/>
          <w:szCs w:val="24"/>
        </w:rPr>
        <w:t xml:space="preserve">computing </w:t>
      </w:r>
      <w:r w:rsidR="007848D6">
        <w:rPr>
          <w:rFonts w:asciiTheme="majorBidi" w:eastAsia="Linux Libertine" w:hAnsiTheme="majorBidi" w:cstheme="majorBidi"/>
          <w:color w:val="000000"/>
          <w:sz w:val="24"/>
          <w:szCs w:val="24"/>
        </w:rPr>
        <w:t>time required to perform clustering using different models and methods</w:t>
      </w:r>
      <w:del w:id="72" w:author="Alexis Jones" w:date="2024-12-07T20:42:00Z" w16du:dateUtc="2024-12-08T02:42:00Z">
        <w:r w:rsidR="00283934" w:rsidDel="00533E10">
          <w:rPr>
            <w:rFonts w:asciiTheme="majorBidi" w:eastAsia="Linux Libertine" w:hAnsiTheme="majorBidi" w:cstheme="majorBidi"/>
            <w:color w:val="000000"/>
            <w:sz w:val="24"/>
            <w:szCs w:val="24"/>
          </w:rPr>
          <w:delText xml:space="preserve">.  </w:delText>
        </w:r>
      </w:del>
      <w:ins w:id="73" w:author="Alexis Jones" w:date="2024-12-07T20:42:00Z" w16du:dateUtc="2024-12-08T02:42:00Z">
        <w:r w:rsidR="00533E10">
          <w:rPr>
            <w:rFonts w:asciiTheme="majorBidi" w:eastAsia="Linux Libertine" w:hAnsiTheme="majorBidi" w:cstheme="majorBidi"/>
            <w:color w:val="000000"/>
            <w:sz w:val="24"/>
            <w:szCs w:val="24"/>
          </w:rPr>
          <w:t xml:space="preserve">. </w:t>
        </w:r>
      </w:ins>
      <w:commentRangeEnd w:id="65"/>
      <w:ins w:id="74" w:author="Alexis Jones" w:date="2024-12-07T20:53:00Z" w16du:dateUtc="2024-12-08T02:53:00Z">
        <w:r w:rsidR="00F77361">
          <w:rPr>
            <w:rStyle w:val="CommentReference"/>
          </w:rPr>
          <w:commentReference w:id="65"/>
        </w:r>
      </w:ins>
    </w:p>
    <w:p w14:paraId="2E2C5F28" w14:textId="06A41069" w:rsidR="00AA0E59" w:rsidRPr="000C5D54" w:rsidRDefault="00000000" w:rsidP="00775F12">
      <w:pPr>
        <w:pStyle w:val="Head1"/>
        <w:tabs>
          <w:tab w:val="left" w:pos="360"/>
        </w:tabs>
        <w:spacing w:beforeLines="30" w:before="72" w:afterLines="30" w:after="72"/>
        <w:ind w:left="0" w:hanging="10"/>
        <w:rPr>
          <w:shd w:val="clear" w:color="auto" w:fill="CFE2F3"/>
        </w:rPr>
      </w:pPr>
      <w:r w:rsidRPr="000C5D54">
        <w:t>3</w:t>
      </w:r>
      <w:r w:rsidR="008A5958">
        <w:t xml:space="preserve"> </w:t>
      </w:r>
      <w:r w:rsidR="008A5958">
        <w:tab/>
      </w:r>
      <w:r w:rsidRPr="000C5D54">
        <w:t xml:space="preserve">Literature Review </w:t>
      </w:r>
      <w:del w:id="75" w:author="Alexis Jones" w:date="2024-12-07T20:54:00Z" w16du:dateUtc="2024-12-08T02:54:00Z">
        <w:r w:rsidRPr="000C5D54" w:rsidDel="00F77361">
          <w:delText>(related works)</w:delText>
        </w:r>
      </w:del>
    </w:p>
    <w:p w14:paraId="774B5526" w14:textId="397FCF47" w:rsidR="00AA0E59" w:rsidRPr="00E061A1" w:rsidRDefault="006D7BA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Since 2016, </w:t>
      </w:r>
      <w:commentRangeStart w:id="76"/>
      <w:proofErr w:type="gramStart"/>
      <w:r>
        <w:rPr>
          <w:rFonts w:asciiTheme="majorBidi" w:eastAsia="Linux Libertine" w:hAnsiTheme="majorBidi" w:cstheme="majorBidi"/>
          <w:color w:val="000000"/>
          <w:sz w:val="24"/>
          <w:szCs w:val="24"/>
        </w:rPr>
        <w:t>a number of</w:t>
      </w:r>
      <w:proofErr w:type="gramEnd"/>
      <w:r>
        <w:rPr>
          <w:rFonts w:asciiTheme="majorBidi" w:eastAsia="Linux Libertine" w:hAnsiTheme="majorBidi" w:cstheme="majorBidi"/>
          <w:color w:val="000000"/>
          <w:sz w:val="24"/>
          <w:szCs w:val="24"/>
        </w:rPr>
        <w:t xml:space="preserve"> </w:t>
      </w:r>
      <w:commentRangeEnd w:id="76"/>
      <w:r w:rsidR="00F77AD7">
        <w:rPr>
          <w:rStyle w:val="CommentReference"/>
        </w:rPr>
        <w:commentReference w:id="76"/>
      </w:r>
      <w:r>
        <w:rPr>
          <w:rFonts w:asciiTheme="majorBidi" w:eastAsia="Linux Libertine" w:hAnsiTheme="majorBidi" w:cstheme="majorBidi"/>
          <w:color w:val="000000"/>
          <w:sz w:val="24"/>
          <w:szCs w:val="24"/>
        </w:rPr>
        <w:t xml:space="preserve">academic threads have been studied involving the advancement in flow cytometry, the iteration of methodologies when incorporating machine learning applications on FCS data, </w:t>
      </w:r>
      <w:del w:id="77" w:author="Alexis Jones" w:date="2024-12-07T20:57:00Z" w16du:dateUtc="2024-12-08T02:57:00Z">
        <w:r w:rsidDel="009E743E">
          <w:rPr>
            <w:rFonts w:asciiTheme="majorBidi" w:eastAsia="Linux Libertine" w:hAnsiTheme="majorBidi" w:cstheme="majorBidi"/>
            <w:color w:val="000000"/>
            <w:sz w:val="24"/>
            <w:szCs w:val="24"/>
          </w:rPr>
          <w:delText>as well as</w:delText>
        </w:r>
      </w:del>
      <w:ins w:id="78" w:author="Alexis Jones" w:date="2024-12-07T20:57:00Z" w16du:dateUtc="2024-12-08T02:57:00Z">
        <w:r w:rsidR="009E743E">
          <w:rPr>
            <w:rFonts w:asciiTheme="majorBidi" w:eastAsia="Linux Libertine" w:hAnsiTheme="majorBidi" w:cstheme="majorBidi"/>
            <w:color w:val="000000"/>
            <w:sz w:val="24"/>
            <w:szCs w:val="24"/>
          </w:rPr>
          <w:t>and</w:t>
        </w:r>
      </w:ins>
      <w:r>
        <w:rPr>
          <w:rFonts w:asciiTheme="majorBidi" w:eastAsia="Linux Libertine" w:hAnsiTheme="majorBidi" w:cstheme="majorBidi"/>
          <w:color w:val="000000"/>
          <w:sz w:val="24"/>
          <w:szCs w:val="24"/>
        </w:rPr>
        <w:t xml:space="preserve"> different strategies in how to potentially automate the classification of cellular groups. By 2024, </w:t>
      </w:r>
      <w:r w:rsidR="00FF2F41">
        <w:rPr>
          <w:rFonts w:asciiTheme="majorBidi" w:eastAsia="Linux Libertine" w:hAnsiTheme="majorBidi" w:cstheme="majorBidi"/>
          <w:color w:val="000000"/>
          <w:sz w:val="24"/>
          <w:szCs w:val="24"/>
        </w:rPr>
        <w:t>Ng et al. (2024) demonstrate</w:t>
      </w:r>
      <w:ins w:id="79" w:author="Alexis Jones" w:date="2024-12-07T20:58:00Z" w16du:dateUtc="2024-12-08T02:58:00Z">
        <w:r w:rsidR="009E743E">
          <w:rPr>
            <w:rFonts w:asciiTheme="majorBidi" w:eastAsia="Linux Libertine" w:hAnsiTheme="majorBidi" w:cstheme="majorBidi"/>
            <w:color w:val="000000"/>
            <w:sz w:val="24"/>
            <w:szCs w:val="24"/>
          </w:rPr>
          <w:t>d</w:t>
        </w:r>
      </w:ins>
      <w:r w:rsidR="00FF2F41">
        <w:rPr>
          <w:rFonts w:asciiTheme="majorBidi" w:eastAsia="Linux Libertine" w:hAnsiTheme="majorBidi" w:cstheme="majorBidi"/>
          <w:color w:val="000000"/>
          <w:sz w:val="24"/>
          <w:szCs w:val="24"/>
        </w:rPr>
        <w:t xml:space="preserve"> maturity over an </w:t>
      </w:r>
      <w:del w:id="80" w:author="Alexis Jones" w:date="2024-12-07T20:58:00Z" w16du:dateUtc="2024-12-08T02:58:00Z">
        <w:r w:rsidR="00FF2F41" w:rsidDel="009E743E">
          <w:rPr>
            <w:rFonts w:asciiTheme="majorBidi" w:eastAsia="Linux Libertine" w:hAnsiTheme="majorBidi" w:cstheme="majorBidi"/>
            <w:color w:val="000000"/>
            <w:sz w:val="24"/>
            <w:szCs w:val="24"/>
          </w:rPr>
          <w:delText>eight</w:delText>
        </w:r>
      </w:del>
      <w:ins w:id="81" w:author="Alexis Jones" w:date="2024-12-07T20:58:00Z" w16du:dateUtc="2024-12-08T02:58:00Z">
        <w:r w:rsidR="009E743E">
          <w:rPr>
            <w:rFonts w:asciiTheme="majorBidi" w:eastAsia="Linux Libertine" w:hAnsiTheme="majorBidi" w:cstheme="majorBidi"/>
            <w:color w:val="000000"/>
            <w:sz w:val="24"/>
            <w:szCs w:val="24"/>
          </w:rPr>
          <w:t>8</w:t>
        </w:r>
      </w:ins>
      <w:r w:rsidR="00FF2F41">
        <w:rPr>
          <w:rFonts w:asciiTheme="majorBidi" w:eastAsia="Linux Libertine" w:hAnsiTheme="majorBidi" w:cstheme="majorBidi"/>
          <w:color w:val="000000"/>
          <w:sz w:val="24"/>
          <w:szCs w:val="24"/>
        </w:rPr>
        <w:t>-year period that</w:t>
      </w:r>
      <w:r>
        <w:rPr>
          <w:rFonts w:asciiTheme="majorBidi" w:eastAsia="Linux Libertine" w:hAnsiTheme="majorBidi" w:cstheme="majorBidi"/>
          <w:color w:val="000000"/>
          <w:sz w:val="24"/>
          <w:szCs w:val="24"/>
        </w:rPr>
        <w:t xml:space="preserve"> </w:t>
      </w:r>
      <w:r w:rsidR="00FF2F41">
        <w:rPr>
          <w:rFonts w:asciiTheme="majorBidi" w:eastAsia="Linux Libertine" w:hAnsiTheme="majorBidi" w:cstheme="majorBidi"/>
          <w:color w:val="000000"/>
          <w:sz w:val="24"/>
          <w:szCs w:val="24"/>
        </w:rPr>
        <w:t xml:space="preserve">transitions the focus of academic research from </w:t>
      </w:r>
      <w:r>
        <w:rPr>
          <w:rFonts w:asciiTheme="majorBidi" w:eastAsia="Linux Libertine" w:hAnsiTheme="majorBidi" w:cstheme="majorBidi"/>
          <w:color w:val="000000"/>
          <w:sz w:val="24"/>
          <w:szCs w:val="24"/>
        </w:rPr>
        <w:t xml:space="preserve">the </w:t>
      </w:r>
      <w:commentRangeStart w:id="82"/>
      <w:ins w:id="83" w:author="Alexis Jones" w:date="2024-12-07T20:58:00Z" w16du:dateUtc="2024-12-08T02:58:00Z">
        <w:r w:rsidR="009E743E">
          <w:rPr>
            <w:rFonts w:asciiTheme="majorBidi" w:eastAsia="Linux Libertine" w:hAnsiTheme="majorBidi" w:cstheme="majorBidi"/>
            <w:color w:val="000000"/>
            <w:sz w:val="24"/>
            <w:szCs w:val="24"/>
          </w:rPr>
          <w:t>“</w:t>
        </w:r>
      </w:ins>
      <w:del w:id="84" w:author="Alexis Jones" w:date="2024-12-07T20:58:00Z" w16du:dateUtc="2024-12-08T02:58:00Z">
        <w:r w:rsidDel="009E743E">
          <w:rPr>
            <w:rFonts w:asciiTheme="majorBidi" w:eastAsia="Linux Libertine" w:hAnsiTheme="majorBidi" w:cstheme="majorBidi"/>
            <w:color w:val="000000"/>
            <w:sz w:val="24"/>
            <w:szCs w:val="24"/>
          </w:rPr>
          <w:delText>“</w:delText>
        </w:r>
      </w:del>
      <w:r>
        <w:rPr>
          <w:rFonts w:asciiTheme="majorBidi" w:eastAsia="Linux Libertine" w:hAnsiTheme="majorBidi" w:cstheme="majorBidi"/>
          <w:color w:val="000000"/>
          <w:sz w:val="24"/>
          <w:szCs w:val="24"/>
        </w:rPr>
        <w:t xml:space="preserve">what” normally seen in earlier works </w:t>
      </w:r>
      <w:r w:rsidR="00FF2F41">
        <w:rPr>
          <w:rFonts w:asciiTheme="majorBidi" w:eastAsia="Linux Libertine" w:hAnsiTheme="majorBidi" w:cstheme="majorBidi"/>
          <w:color w:val="000000"/>
          <w:sz w:val="24"/>
          <w:szCs w:val="24"/>
        </w:rPr>
        <w:t xml:space="preserve">into </w:t>
      </w:r>
      <w:r>
        <w:rPr>
          <w:rFonts w:asciiTheme="majorBidi" w:eastAsia="Linux Libertine" w:hAnsiTheme="majorBidi" w:cstheme="majorBidi"/>
          <w:color w:val="000000"/>
          <w:sz w:val="24"/>
          <w:szCs w:val="24"/>
        </w:rPr>
        <w:t xml:space="preserve">the “how” </w:t>
      </w:r>
      <w:commentRangeEnd w:id="82"/>
      <w:r w:rsidR="009E743E">
        <w:rPr>
          <w:rStyle w:val="CommentReference"/>
        </w:rPr>
        <w:commentReference w:id="82"/>
      </w:r>
      <w:r>
        <w:rPr>
          <w:rFonts w:asciiTheme="majorBidi" w:eastAsia="Linux Libertine" w:hAnsiTheme="majorBidi" w:cstheme="majorBidi"/>
          <w:color w:val="000000"/>
          <w:sz w:val="24"/>
          <w:szCs w:val="24"/>
        </w:rPr>
        <w:t xml:space="preserve">with respect to interdisciplinary guidelines as well as quality control and assurance of future deployment of artificial intelligence in flow </w:t>
      </w:r>
      <w:commentRangeStart w:id="85"/>
      <w:r>
        <w:rPr>
          <w:rFonts w:asciiTheme="majorBidi" w:eastAsia="Linux Libertine" w:hAnsiTheme="majorBidi" w:cstheme="majorBidi"/>
          <w:color w:val="000000"/>
          <w:sz w:val="24"/>
          <w:szCs w:val="24"/>
        </w:rPr>
        <w:t>cytometry</w:t>
      </w:r>
      <w:commentRangeEnd w:id="85"/>
      <w:r w:rsidR="009E743E">
        <w:rPr>
          <w:rStyle w:val="CommentReference"/>
        </w:rPr>
        <w:commentReference w:id="85"/>
      </w:r>
      <w:ins w:id="86" w:author="Alexis Jones" w:date="2024-12-07T20:58:00Z" w16du:dateUtc="2024-12-08T02:58:00Z">
        <w:r w:rsidR="009E743E">
          <w:rPr>
            <w:rFonts w:asciiTheme="majorBidi" w:eastAsia="Linux Libertine" w:hAnsiTheme="majorBidi" w:cstheme="majorBidi"/>
            <w:color w:val="000000"/>
            <w:sz w:val="24"/>
            <w:szCs w:val="24"/>
          </w:rPr>
          <w:t>.</w:t>
        </w:r>
      </w:ins>
      <w:del w:id="87" w:author="Alexis Jones" w:date="2024-12-07T20:58:00Z" w16du:dateUtc="2024-12-08T02:58:00Z">
        <w:r w:rsidR="004B5457" w:rsidDel="009E743E">
          <w:rPr>
            <w:rFonts w:asciiTheme="majorBidi" w:eastAsia="Linux Libertine" w:hAnsiTheme="majorBidi" w:cstheme="majorBidi"/>
            <w:color w:val="000000"/>
            <w:sz w:val="24"/>
            <w:szCs w:val="24"/>
          </w:rPr>
          <w:delText xml:space="preserve"> (p. 228)</w:delText>
        </w:r>
        <w:r w:rsidDel="009E743E">
          <w:rPr>
            <w:rFonts w:asciiTheme="majorBidi" w:eastAsia="Linux Libertine" w:hAnsiTheme="majorBidi" w:cstheme="majorBidi"/>
            <w:color w:val="000000"/>
            <w:sz w:val="24"/>
            <w:szCs w:val="24"/>
          </w:rPr>
          <w:delText>.</w:delText>
        </w:r>
      </w:del>
    </w:p>
    <w:p w14:paraId="200E87EB" w14:textId="025DDE19" w:rsidR="00AA0E59" w:rsidRPr="00E061A1" w:rsidRDefault="00000000" w:rsidP="000146BB">
      <w:pPr>
        <w:pStyle w:val="Head2"/>
        <w:tabs>
          <w:tab w:val="left" w:pos="540"/>
        </w:tabs>
        <w:spacing w:beforeLines="30" w:before="72" w:afterLines="30" w:after="72"/>
        <w:ind w:left="180"/>
        <w:jc w:val="left"/>
        <w:rPr>
          <w:shd w:val="clear" w:color="auto" w:fill="CFE2F3"/>
        </w:rPr>
        <w:pPrChange w:id="88" w:author="Ally Hartzell" w:date="2024-12-09T13:11:00Z" w16du:dateUtc="2024-12-09T20:11:00Z">
          <w:pPr>
            <w:pStyle w:val="Head2"/>
            <w:tabs>
              <w:tab w:val="left" w:pos="540"/>
            </w:tabs>
            <w:spacing w:beforeLines="30" w:before="72" w:afterLines="30" w:after="72"/>
            <w:ind w:left="180"/>
          </w:pPr>
        </w:pPrChange>
      </w:pPr>
      <w:r w:rsidRPr="00B7297E">
        <w:t>3.1</w:t>
      </w:r>
      <w:r w:rsidR="008A5958">
        <w:tab/>
      </w:r>
      <w:proofErr w:type="spellStart"/>
      <w:r w:rsidR="001458D3" w:rsidRPr="001458D3">
        <w:t>FlowAI</w:t>
      </w:r>
      <w:proofErr w:type="spellEnd"/>
      <w:r w:rsidR="001458D3" w:rsidRPr="001458D3">
        <w:t xml:space="preserve">: Automatic and </w:t>
      </w:r>
      <w:ins w:id="89" w:author="Ally Hartzell" w:date="2024-12-09T13:11:00Z" w16du:dateUtc="2024-12-09T20:11:00Z">
        <w:r w:rsidR="000146BB">
          <w:t>I</w:t>
        </w:r>
      </w:ins>
      <w:del w:id="90" w:author="Ally Hartzell" w:date="2024-12-09T13:11:00Z" w16du:dateUtc="2024-12-09T20:11:00Z">
        <w:r w:rsidR="001458D3" w:rsidRPr="001458D3" w:rsidDel="000146BB">
          <w:delText>i</w:delText>
        </w:r>
      </w:del>
      <w:r w:rsidR="001458D3" w:rsidRPr="001458D3">
        <w:t xml:space="preserve">nteractive </w:t>
      </w:r>
      <w:ins w:id="91" w:author="Ally Hartzell" w:date="2024-12-09T13:11:00Z" w16du:dateUtc="2024-12-09T20:11:00Z">
        <w:r w:rsidR="000146BB">
          <w:t>A</w:t>
        </w:r>
      </w:ins>
      <w:del w:id="92" w:author="Ally Hartzell" w:date="2024-12-09T13:11:00Z" w16du:dateUtc="2024-12-09T20:11:00Z">
        <w:r w:rsidR="001458D3" w:rsidRPr="001458D3" w:rsidDel="000146BB">
          <w:delText>a</w:delText>
        </w:r>
      </w:del>
      <w:r w:rsidR="001458D3" w:rsidRPr="001458D3">
        <w:t>nomaly</w:t>
      </w:r>
      <w:ins w:id="93" w:author="Ally Hartzell" w:date="2024-12-09T13:11:00Z" w16du:dateUtc="2024-12-09T20:11:00Z">
        <w:r w:rsidR="000146BB">
          <w:t>-</w:t>
        </w:r>
      </w:ins>
      <w:ins w:id="94" w:author="Alexis Jones" w:date="2024-12-07T21:02:00Z" w16du:dateUtc="2024-12-08T03:02:00Z">
        <w:del w:id="95" w:author="Ally Hartzell" w:date="2024-12-09T13:11:00Z" w16du:dateUtc="2024-12-09T20:11:00Z">
          <w:r w:rsidR="004011FC" w:rsidDel="000146BB">
            <w:delText xml:space="preserve"> </w:delText>
          </w:r>
        </w:del>
      </w:ins>
      <w:del w:id="96" w:author="Alexis Jones" w:date="2024-12-07T21:02:00Z" w16du:dateUtc="2024-12-08T03:02:00Z">
        <w:r w:rsidR="001458D3" w:rsidRPr="001458D3" w:rsidDel="009E743E">
          <w:delText xml:space="preserve"> </w:delText>
        </w:r>
      </w:del>
      <w:ins w:id="97" w:author="Ally Hartzell" w:date="2024-12-09T13:11:00Z" w16du:dateUtc="2024-12-09T20:11:00Z">
        <w:r w:rsidR="000146BB">
          <w:t>D</w:t>
        </w:r>
      </w:ins>
      <w:del w:id="98" w:author="Ally Hartzell" w:date="2024-12-09T13:11:00Z" w16du:dateUtc="2024-12-09T20:11:00Z">
        <w:r w:rsidR="001458D3" w:rsidRPr="001458D3" w:rsidDel="000146BB">
          <w:delText>d</w:delText>
        </w:r>
      </w:del>
      <w:r w:rsidR="001458D3" w:rsidRPr="001458D3">
        <w:t xml:space="preserve">iscerning </w:t>
      </w:r>
      <w:ins w:id="99" w:author="Ally Hartzell" w:date="2024-12-09T13:11:00Z" w16du:dateUtc="2024-12-09T20:11:00Z">
        <w:r w:rsidR="000146BB">
          <w:t>T</w:t>
        </w:r>
      </w:ins>
      <w:del w:id="100" w:author="Ally Hartzell" w:date="2024-12-09T13:11:00Z" w16du:dateUtc="2024-12-09T20:11:00Z">
        <w:r w:rsidR="001458D3" w:rsidRPr="001458D3" w:rsidDel="000146BB">
          <w:delText>t</w:delText>
        </w:r>
      </w:del>
      <w:r w:rsidR="001458D3" w:rsidRPr="001458D3">
        <w:t xml:space="preserve">ools </w:t>
      </w:r>
      <w:ins w:id="101" w:author="Ally Hartzell" w:date="2024-12-09T13:11:00Z" w16du:dateUtc="2024-12-09T20:11:00Z">
        <w:r w:rsidR="000146BB">
          <w:t>F</w:t>
        </w:r>
      </w:ins>
      <w:del w:id="102" w:author="Ally Hartzell" w:date="2024-12-09T13:11:00Z" w16du:dateUtc="2024-12-09T20:11:00Z">
        <w:r w:rsidR="001458D3" w:rsidRPr="001458D3" w:rsidDel="000146BB">
          <w:delText>f</w:delText>
        </w:r>
      </w:del>
      <w:r w:rsidR="001458D3" w:rsidRPr="001458D3">
        <w:t xml:space="preserve">or </w:t>
      </w:r>
      <w:ins w:id="103" w:author="Ally Hartzell" w:date="2024-12-09T13:11:00Z" w16du:dateUtc="2024-12-09T20:11:00Z">
        <w:r w:rsidR="000146BB">
          <w:t>F</w:t>
        </w:r>
      </w:ins>
      <w:del w:id="104" w:author="Ally Hartzell" w:date="2024-12-09T13:11:00Z" w16du:dateUtc="2024-12-09T20:11:00Z">
        <w:r w:rsidR="001458D3" w:rsidRPr="001458D3" w:rsidDel="000146BB">
          <w:delText>f</w:delText>
        </w:r>
      </w:del>
      <w:r w:rsidR="001458D3" w:rsidRPr="001458D3">
        <w:t xml:space="preserve">low </w:t>
      </w:r>
      <w:ins w:id="105" w:author="Ally Hartzell" w:date="2024-12-09T13:11:00Z" w16du:dateUtc="2024-12-09T20:11:00Z">
        <w:r w:rsidR="000146BB">
          <w:t>C</w:t>
        </w:r>
      </w:ins>
      <w:del w:id="106" w:author="Ally Hartzell" w:date="2024-12-09T13:11:00Z" w16du:dateUtc="2024-12-09T20:11:00Z">
        <w:r w:rsidR="001458D3" w:rsidRPr="001458D3" w:rsidDel="000146BB">
          <w:delText>c</w:delText>
        </w:r>
      </w:del>
      <w:r w:rsidR="001458D3" w:rsidRPr="001458D3">
        <w:t xml:space="preserve">ytometry </w:t>
      </w:r>
      <w:ins w:id="107" w:author="Ally Hartzell" w:date="2024-12-09T13:11:00Z" w16du:dateUtc="2024-12-09T20:11:00Z">
        <w:r w:rsidR="000146BB">
          <w:t>D</w:t>
        </w:r>
      </w:ins>
      <w:del w:id="108" w:author="Ally Hartzell" w:date="2024-12-09T13:11:00Z" w16du:dateUtc="2024-12-09T20:11:00Z">
        <w:r w:rsidR="001458D3" w:rsidRPr="001458D3" w:rsidDel="000146BB">
          <w:delText>d</w:delText>
        </w:r>
      </w:del>
      <w:r w:rsidR="001458D3" w:rsidRPr="001458D3">
        <w:t>ata</w:t>
      </w:r>
    </w:p>
    <w:p w14:paraId="6881189D" w14:textId="62492E19" w:rsidR="00AA0E59" w:rsidRPr="00E061A1" w:rsidRDefault="00EE344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FlowAI</w:t>
      </w:r>
      <w:proofErr w:type="spellEnd"/>
      <w:r>
        <w:rPr>
          <w:rFonts w:asciiTheme="majorBidi" w:eastAsia="Linux Libertine" w:hAnsiTheme="majorBidi" w:cstheme="majorBidi"/>
          <w:color w:val="000000"/>
          <w:sz w:val="24"/>
          <w:szCs w:val="24"/>
        </w:rPr>
        <w:t xml:space="preserve"> is a software package for the statistical computing language R, which Monaco et al. (2016) developed </w:t>
      </w:r>
      <w:proofErr w:type="gramStart"/>
      <w:r>
        <w:rPr>
          <w:rFonts w:asciiTheme="majorBidi" w:eastAsia="Linux Libertine" w:hAnsiTheme="majorBidi" w:cstheme="majorBidi"/>
          <w:color w:val="000000"/>
          <w:sz w:val="24"/>
          <w:szCs w:val="24"/>
        </w:rPr>
        <w:t>as a means to</w:t>
      </w:r>
      <w:proofErr w:type="gramEnd"/>
      <w:r>
        <w:rPr>
          <w:rFonts w:asciiTheme="majorBidi" w:eastAsia="Linux Libertine" w:hAnsiTheme="majorBidi" w:cstheme="majorBidi"/>
          <w:color w:val="000000"/>
          <w:sz w:val="24"/>
          <w:szCs w:val="24"/>
        </w:rPr>
        <w:t xml:space="preserve"> both clean FCS files from anomalies and </w:t>
      </w:r>
      <w:del w:id="109" w:author="Alexis Jones" w:date="2024-12-07T21:03:00Z" w16du:dateUtc="2024-12-08T03:03:00Z">
        <w:r w:rsidDel="004011FC">
          <w:rPr>
            <w:rFonts w:asciiTheme="majorBidi" w:eastAsia="Linux Libertine" w:hAnsiTheme="majorBidi" w:cstheme="majorBidi"/>
            <w:color w:val="000000"/>
            <w:sz w:val="24"/>
            <w:szCs w:val="24"/>
          </w:rPr>
          <w:delText xml:space="preserve">to </w:delText>
        </w:r>
      </w:del>
      <w:r>
        <w:rPr>
          <w:rFonts w:asciiTheme="majorBidi" w:eastAsia="Linux Libertine" w:hAnsiTheme="majorBidi" w:cstheme="majorBidi"/>
          <w:color w:val="000000"/>
          <w:sz w:val="24"/>
          <w:szCs w:val="24"/>
        </w:rPr>
        <w:t>assess the resulting quality of the cleaned data</w:t>
      </w:r>
      <w:r w:rsidR="000E7D28">
        <w:rPr>
          <w:rFonts w:asciiTheme="majorBidi" w:eastAsia="Linux Libertine" w:hAnsiTheme="majorBidi" w:cstheme="majorBidi"/>
          <w:color w:val="000000"/>
          <w:sz w:val="24"/>
          <w:szCs w:val="24"/>
        </w:rPr>
        <w:t xml:space="preserve"> </w:t>
      </w:r>
      <w:r w:rsidR="00812EE0">
        <w:rPr>
          <w:rFonts w:asciiTheme="majorBidi" w:eastAsia="Linux Libertine" w:hAnsiTheme="majorBidi" w:cstheme="majorBidi"/>
          <w:color w:val="000000"/>
          <w:sz w:val="24"/>
          <w:szCs w:val="24"/>
        </w:rPr>
        <w:t xml:space="preserve">normalized by the flow rate of a given reading. When flow rate abruptly changes during a scan, the readings may exhibit </w:t>
      </w:r>
      <w:r w:rsidR="00812EE0">
        <w:rPr>
          <w:rFonts w:asciiTheme="majorBidi" w:eastAsia="Linux Libertine" w:hAnsiTheme="majorBidi" w:cstheme="majorBidi"/>
          <w:color w:val="000000"/>
          <w:sz w:val="24"/>
          <w:szCs w:val="24"/>
        </w:rPr>
        <w:lastRenderedPageBreak/>
        <w:t xml:space="preserve">data inconsistencies. These data inconsistencies are considered anomalous and are discarded from the </w:t>
      </w:r>
      <w:commentRangeStart w:id="110"/>
      <w:r w:rsidR="00812EE0">
        <w:rPr>
          <w:rFonts w:asciiTheme="majorBidi" w:eastAsia="Linux Libertine" w:hAnsiTheme="majorBidi" w:cstheme="majorBidi"/>
          <w:color w:val="000000"/>
          <w:sz w:val="24"/>
          <w:szCs w:val="24"/>
        </w:rPr>
        <w:t>data</w:t>
      </w:r>
      <w:ins w:id="111" w:author="Ally Hartzell" w:date="2024-12-09T13:12:00Z" w16du:dateUtc="2024-12-09T20:12:00Z">
        <w:r w:rsidR="000146BB">
          <w:rPr>
            <w:rFonts w:asciiTheme="majorBidi" w:eastAsia="Linux Libertine" w:hAnsiTheme="majorBidi" w:cstheme="majorBidi"/>
            <w:color w:val="000000"/>
            <w:sz w:val="24"/>
            <w:szCs w:val="24"/>
          </w:rPr>
          <w:t xml:space="preserve"> </w:t>
        </w:r>
      </w:ins>
      <w:r w:rsidR="00812EE0">
        <w:rPr>
          <w:rFonts w:asciiTheme="majorBidi" w:eastAsia="Linux Libertine" w:hAnsiTheme="majorBidi" w:cstheme="majorBidi"/>
          <w:color w:val="000000"/>
          <w:sz w:val="24"/>
          <w:szCs w:val="24"/>
        </w:rPr>
        <w:t>set</w:t>
      </w:r>
      <w:commentRangeEnd w:id="110"/>
      <w:r w:rsidR="005F6979">
        <w:rPr>
          <w:rStyle w:val="CommentReference"/>
        </w:rPr>
        <w:commentReference w:id="110"/>
      </w:r>
      <w:r w:rsidR="00812EE0">
        <w:rPr>
          <w:rFonts w:asciiTheme="majorBidi" w:eastAsia="Linux Libertine" w:hAnsiTheme="majorBidi" w:cstheme="majorBidi"/>
          <w:color w:val="000000"/>
          <w:sz w:val="24"/>
          <w:szCs w:val="24"/>
        </w:rPr>
        <w:t>. Using time-series analysis, the resulting data</w:t>
      </w:r>
      <w:ins w:id="112" w:author="Ally Hartzell" w:date="2024-12-09T13:12:00Z" w16du:dateUtc="2024-12-09T20:12:00Z">
        <w:r w:rsidR="000146BB">
          <w:rPr>
            <w:rFonts w:asciiTheme="majorBidi" w:eastAsia="Linux Libertine" w:hAnsiTheme="majorBidi" w:cstheme="majorBidi"/>
            <w:color w:val="000000"/>
            <w:sz w:val="24"/>
            <w:szCs w:val="24"/>
          </w:rPr>
          <w:t xml:space="preserve"> </w:t>
        </w:r>
      </w:ins>
      <w:r w:rsidR="00812EE0">
        <w:rPr>
          <w:rFonts w:asciiTheme="majorBidi" w:eastAsia="Linux Libertine" w:hAnsiTheme="majorBidi" w:cstheme="majorBidi"/>
          <w:color w:val="000000"/>
          <w:sz w:val="24"/>
          <w:szCs w:val="24"/>
        </w:rPr>
        <w:t xml:space="preserve">set is broken into trend and cyclical components before being normalized by penalization function measuring absolute deviation of a data point from the median. </w:t>
      </w:r>
      <w:r w:rsidR="00C2173E">
        <w:rPr>
          <w:rFonts w:asciiTheme="majorBidi" w:eastAsia="Linux Libertine" w:hAnsiTheme="majorBidi" w:cstheme="majorBidi"/>
          <w:color w:val="000000"/>
          <w:sz w:val="24"/>
          <w:szCs w:val="24"/>
        </w:rPr>
        <w:t xml:space="preserve">Monaco et al. </w:t>
      </w:r>
      <w:del w:id="113" w:author="Alexis Jones" w:date="2024-12-07T21:03:00Z" w16du:dateUtc="2024-12-08T03:03:00Z">
        <w:r w:rsidR="00C2173E" w:rsidDel="004011FC">
          <w:rPr>
            <w:rFonts w:asciiTheme="majorBidi" w:eastAsia="Linux Libertine" w:hAnsiTheme="majorBidi" w:cstheme="majorBidi"/>
            <w:color w:val="000000"/>
            <w:sz w:val="24"/>
            <w:szCs w:val="24"/>
          </w:rPr>
          <w:delText>(2016)</w:delText>
        </w:r>
        <w:r w:rsidR="00812EE0" w:rsidDel="004011FC">
          <w:rPr>
            <w:rFonts w:asciiTheme="majorBidi" w:eastAsia="Linux Libertine" w:hAnsiTheme="majorBidi" w:cstheme="majorBidi"/>
            <w:color w:val="000000"/>
            <w:sz w:val="24"/>
            <w:szCs w:val="24"/>
          </w:rPr>
          <w:delText xml:space="preserve"> </w:delText>
        </w:r>
      </w:del>
      <w:r w:rsidR="00812EE0">
        <w:rPr>
          <w:rFonts w:asciiTheme="majorBidi" w:eastAsia="Linux Libertine" w:hAnsiTheme="majorBidi" w:cstheme="majorBidi"/>
          <w:color w:val="000000"/>
          <w:sz w:val="24"/>
          <w:szCs w:val="24"/>
        </w:rPr>
        <w:t>place</w:t>
      </w:r>
      <w:ins w:id="114" w:author="Alexis Jones" w:date="2024-12-07T21:03:00Z" w16du:dateUtc="2024-12-08T03:03:00Z">
        <w:r w:rsidR="004011FC">
          <w:rPr>
            <w:rFonts w:asciiTheme="majorBidi" w:eastAsia="Linux Libertine" w:hAnsiTheme="majorBidi" w:cstheme="majorBidi"/>
            <w:color w:val="000000"/>
            <w:sz w:val="24"/>
            <w:szCs w:val="24"/>
          </w:rPr>
          <w:t>d</w:t>
        </w:r>
      </w:ins>
      <w:r w:rsidR="00812EE0">
        <w:rPr>
          <w:rFonts w:asciiTheme="majorBidi" w:eastAsia="Linux Libertine" w:hAnsiTheme="majorBidi" w:cstheme="majorBidi"/>
          <w:color w:val="000000"/>
          <w:sz w:val="24"/>
          <w:szCs w:val="24"/>
        </w:rPr>
        <w:t xml:space="preserve"> an emphasis on data quality and anomaly handling, which </w:t>
      </w:r>
      <w:r w:rsidR="00C2173E">
        <w:rPr>
          <w:rFonts w:asciiTheme="majorBidi" w:eastAsia="Linux Libertine" w:hAnsiTheme="majorBidi" w:cstheme="majorBidi"/>
          <w:color w:val="000000"/>
          <w:sz w:val="24"/>
          <w:szCs w:val="24"/>
        </w:rPr>
        <w:t>are</w:t>
      </w:r>
      <w:r w:rsidR="00812EE0">
        <w:rPr>
          <w:rFonts w:asciiTheme="majorBidi" w:eastAsia="Linux Libertine" w:hAnsiTheme="majorBidi" w:cstheme="majorBidi"/>
          <w:color w:val="000000"/>
          <w:sz w:val="24"/>
          <w:szCs w:val="24"/>
        </w:rPr>
        <w:t xml:space="preserve"> crucial </w:t>
      </w:r>
      <w:r w:rsidR="00C2173E">
        <w:rPr>
          <w:rFonts w:asciiTheme="majorBidi" w:eastAsia="Linux Libertine" w:hAnsiTheme="majorBidi" w:cstheme="majorBidi"/>
          <w:color w:val="000000"/>
          <w:sz w:val="24"/>
          <w:szCs w:val="24"/>
        </w:rPr>
        <w:t>considerations</w:t>
      </w:r>
      <w:r w:rsidR="00812EE0">
        <w:rPr>
          <w:rFonts w:asciiTheme="majorBidi" w:eastAsia="Linux Libertine" w:hAnsiTheme="majorBidi" w:cstheme="majorBidi"/>
          <w:color w:val="000000"/>
          <w:sz w:val="24"/>
          <w:szCs w:val="24"/>
        </w:rPr>
        <w:t xml:space="preserve"> to flow cytometry</w:t>
      </w:r>
      <w:ins w:id="115" w:author="Alexis Jones" w:date="2024-12-07T21:04:00Z" w16du:dateUtc="2024-12-08T03:04:00Z">
        <w:r w:rsidR="004011FC">
          <w:rPr>
            <w:rFonts w:asciiTheme="majorBidi" w:eastAsia="Linux Libertine" w:hAnsiTheme="majorBidi" w:cstheme="majorBidi"/>
            <w:color w:val="000000"/>
            <w:sz w:val="24"/>
            <w:szCs w:val="24"/>
          </w:rPr>
          <w:t>;</w:t>
        </w:r>
      </w:ins>
      <w:del w:id="116" w:author="Alexis Jones" w:date="2024-12-07T21:04:00Z" w16du:dateUtc="2024-12-08T03:04:00Z">
        <w:r w:rsidR="00812EE0" w:rsidDel="004011FC">
          <w:rPr>
            <w:rFonts w:asciiTheme="majorBidi" w:eastAsia="Linux Libertine" w:hAnsiTheme="majorBidi" w:cstheme="majorBidi"/>
            <w:color w:val="000000"/>
            <w:sz w:val="24"/>
            <w:szCs w:val="24"/>
          </w:rPr>
          <w:delText>,</w:delText>
        </w:r>
      </w:del>
      <w:r w:rsidR="00812EE0">
        <w:rPr>
          <w:rFonts w:asciiTheme="majorBidi" w:eastAsia="Linux Libertine" w:hAnsiTheme="majorBidi" w:cstheme="majorBidi"/>
          <w:color w:val="000000"/>
          <w:sz w:val="24"/>
          <w:szCs w:val="24"/>
        </w:rPr>
        <w:t xml:space="preserve"> however</w:t>
      </w:r>
      <w:ins w:id="117" w:author="Alexis Jones" w:date="2024-12-07T21:04:00Z" w16du:dateUtc="2024-12-08T03:04:00Z">
        <w:r w:rsidR="004011FC">
          <w:rPr>
            <w:rFonts w:asciiTheme="majorBidi" w:eastAsia="Linux Libertine" w:hAnsiTheme="majorBidi" w:cstheme="majorBidi"/>
            <w:color w:val="000000"/>
            <w:sz w:val="24"/>
            <w:szCs w:val="24"/>
          </w:rPr>
          <w:t>,</w:t>
        </w:r>
      </w:ins>
      <w:r w:rsidR="00C2173E">
        <w:rPr>
          <w:rFonts w:asciiTheme="majorBidi" w:eastAsia="Linux Libertine" w:hAnsiTheme="majorBidi" w:cstheme="majorBidi"/>
          <w:color w:val="000000"/>
          <w:sz w:val="24"/>
          <w:szCs w:val="24"/>
        </w:rPr>
        <w:t xml:space="preserve"> they</w:t>
      </w:r>
      <w:r w:rsidR="00812EE0">
        <w:rPr>
          <w:rFonts w:asciiTheme="majorBidi" w:eastAsia="Linux Libertine" w:hAnsiTheme="majorBidi" w:cstheme="majorBidi"/>
          <w:color w:val="000000"/>
          <w:sz w:val="24"/>
          <w:szCs w:val="24"/>
        </w:rPr>
        <w:t xml:space="preserve"> do not address the </w:t>
      </w:r>
      <w:r w:rsidR="00C2173E">
        <w:rPr>
          <w:rFonts w:asciiTheme="majorBidi" w:eastAsia="Linux Libertine" w:hAnsiTheme="majorBidi" w:cstheme="majorBidi"/>
          <w:color w:val="000000"/>
          <w:sz w:val="24"/>
          <w:szCs w:val="24"/>
        </w:rPr>
        <w:t xml:space="preserve">next step in </w:t>
      </w:r>
      <w:r w:rsidR="00812EE0">
        <w:rPr>
          <w:rFonts w:asciiTheme="majorBidi" w:eastAsia="Linux Libertine" w:hAnsiTheme="majorBidi" w:cstheme="majorBidi"/>
          <w:color w:val="000000"/>
          <w:sz w:val="24"/>
          <w:szCs w:val="24"/>
        </w:rPr>
        <w:t>automatic gating of cellular types, which is the focus of our research.</w:t>
      </w:r>
    </w:p>
    <w:p w14:paraId="3B9A1B7F" w14:textId="3856F190" w:rsidR="00AA0E59" w:rsidRPr="00E061A1" w:rsidRDefault="00000000" w:rsidP="000146BB">
      <w:pPr>
        <w:pStyle w:val="Head2"/>
        <w:tabs>
          <w:tab w:val="left" w:pos="540"/>
        </w:tabs>
        <w:spacing w:beforeLines="30" w:before="72" w:afterLines="30" w:after="72"/>
        <w:ind w:left="180"/>
        <w:jc w:val="left"/>
        <w:rPr>
          <w:shd w:val="clear" w:color="auto" w:fill="CFE2F3"/>
        </w:rPr>
        <w:pPrChange w:id="118" w:author="Ally Hartzell" w:date="2024-12-09T13:12:00Z" w16du:dateUtc="2024-12-09T20:12:00Z">
          <w:pPr>
            <w:pStyle w:val="Head2"/>
            <w:tabs>
              <w:tab w:val="left" w:pos="540"/>
            </w:tabs>
            <w:spacing w:beforeLines="30" w:before="72" w:afterLines="30" w:after="72"/>
            <w:ind w:left="180"/>
          </w:pPr>
        </w:pPrChange>
      </w:pPr>
      <w:r w:rsidRPr="00B7297E">
        <w:t>3.2</w:t>
      </w:r>
      <w:r w:rsidR="008A5958">
        <w:tab/>
      </w:r>
      <w:r w:rsidR="001458D3" w:rsidRPr="001458D3">
        <w:t xml:space="preserve">An </w:t>
      </w:r>
      <w:ins w:id="119" w:author="Ally Hartzell" w:date="2024-12-09T13:12:00Z" w16du:dateUtc="2024-12-09T20:12:00Z">
        <w:r w:rsidR="000146BB">
          <w:t>O</w:t>
        </w:r>
      </w:ins>
      <w:del w:id="120" w:author="Ally Hartzell" w:date="2024-12-09T13:12:00Z" w16du:dateUtc="2024-12-09T20:12:00Z">
        <w:r w:rsidR="001458D3" w:rsidRPr="001458D3" w:rsidDel="000146BB">
          <w:delText>o</w:delText>
        </w:r>
      </w:del>
      <w:r w:rsidR="001458D3" w:rsidRPr="001458D3">
        <w:t>pen-</w:t>
      </w:r>
      <w:ins w:id="121" w:author="Ally Hartzell" w:date="2024-12-09T13:12:00Z" w16du:dateUtc="2024-12-09T20:12:00Z">
        <w:r w:rsidR="000146BB">
          <w:t>S</w:t>
        </w:r>
      </w:ins>
      <w:del w:id="122" w:author="Ally Hartzell" w:date="2024-12-09T13:12:00Z" w16du:dateUtc="2024-12-09T20:12:00Z">
        <w:r w:rsidR="001458D3" w:rsidRPr="001458D3" w:rsidDel="000146BB">
          <w:delText>s</w:delText>
        </w:r>
      </w:del>
      <w:r w:rsidR="001458D3" w:rsidRPr="001458D3">
        <w:t xml:space="preserve">ource </w:t>
      </w:r>
      <w:ins w:id="123" w:author="Ally Hartzell" w:date="2024-12-09T13:12:00Z" w16du:dateUtc="2024-12-09T20:12:00Z">
        <w:r w:rsidR="000146BB">
          <w:t>S</w:t>
        </w:r>
      </w:ins>
      <w:del w:id="124" w:author="Ally Hartzell" w:date="2024-12-09T13:12:00Z" w16du:dateUtc="2024-12-09T20:12:00Z">
        <w:r w:rsidR="001458D3" w:rsidRPr="001458D3" w:rsidDel="000146BB">
          <w:delText>s</w:delText>
        </w:r>
      </w:del>
      <w:r w:rsidR="001458D3" w:rsidRPr="001458D3">
        <w:t xml:space="preserve">olution for </w:t>
      </w:r>
      <w:ins w:id="125" w:author="Ally Hartzell" w:date="2024-12-09T13:12:00Z" w16du:dateUtc="2024-12-09T20:12:00Z">
        <w:r w:rsidR="000146BB">
          <w:t>A</w:t>
        </w:r>
      </w:ins>
      <w:del w:id="126" w:author="Ally Hartzell" w:date="2024-12-09T13:12:00Z" w16du:dateUtc="2024-12-09T20:12:00Z">
        <w:r w:rsidR="001458D3" w:rsidRPr="001458D3" w:rsidDel="000146BB">
          <w:delText>a</w:delText>
        </w:r>
      </w:del>
      <w:r w:rsidR="001458D3" w:rsidRPr="001458D3">
        <w:t xml:space="preserve">dvanced </w:t>
      </w:r>
      <w:ins w:id="127" w:author="Ally Hartzell" w:date="2024-12-09T13:12:00Z" w16du:dateUtc="2024-12-09T20:12:00Z">
        <w:r w:rsidR="000146BB">
          <w:t>I</w:t>
        </w:r>
      </w:ins>
      <w:del w:id="128" w:author="Ally Hartzell" w:date="2024-12-09T13:12:00Z" w16du:dateUtc="2024-12-09T20:12:00Z">
        <w:r w:rsidR="001458D3" w:rsidRPr="001458D3" w:rsidDel="000146BB">
          <w:delText>i</w:delText>
        </w:r>
      </w:del>
      <w:r w:rsidR="001458D3" w:rsidRPr="001458D3">
        <w:t xml:space="preserve">maging </w:t>
      </w:r>
      <w:ins w:id="129" w:author="Ally Hartzell" w:date="2024-12-09T13:12:00Z" w16du:dateUtc="2024-12-09T20:12:00Z">
        <w:r w:rsidR="000146BB">
          <w:t>F</w:t>
        </w:r>
      </w:ins>
      <w:del w:id="130" w:author="Ally Hartzell" w:date="2024-12-09T13:12:00Z" w16du:dateUtc="2024-12-09T20:12:00Z">
        <w:r w:rsidR="001458D3" w:rsidRPr="001458D3" w:rsidDel="000146BB">
          <w:delText>f</w:delText>
        </w:r>
      </w:del>
      <w:r w:rsidR="001458D3" w:rsidRPr="001458D3">
        <w:t xml:space="preserve">low </w:t>
      </w:r>
      <w:ins w:id="131" w:author="Ally Hartzell" w:date="2024-12-09T13:12:00Z" w16du:dateUtc="2024-12-09T20:12:00Z">
        <w:r w:rsidR="000146BB">
          <w:t>C</w:t>
        </w:r>
      </w:ins>
      <w:del w:id="132" w:author="Ally Hartzell" w:date="2024-12-09T13:12:00Z" w16du:dateUtc="2024-12-09T20:12:00Z">
        <w:r w:rsidR="001458D3" w:rsidRPr="001458D3" w:rsidDel="000146BB">
          <w:delText>c</w:delText>
        </w:r>
      </w:del>
      <w:r w:rsidR="001458D3" w:rsidRPr="001458D3">
        <w:t xml:space="preserve">ytometry </w:t>
      </w:r>
      <w:ins w:id="133" w:author="Ally Hartzell" w:date="2024-12-09T13:12:00Z" w16du:dateUtc="2024-12-09T20:12:00Z">
        <w:r w:rsidR="000146BB">
          <w:t>D</w:t>
        </w:r>
      </w:ins>
      <w:del w:id="134" w:author="Ally Hartzell" w:date="2024-12-09T13:12:00Z" w16du:dateUtc="2024-12-09T20:12:00Z">
        <w:r w:rsidR="001458D3" w:rsidRPr="001458D3" w:rsidDel="000146BB">
          <w:delText>d</w:delText>
        </w:r>
      </w:del>
      <w:r w:rsidR="001458D3" w:rsidRPr="001458D3">
        <w:t xml:space="preserve">ata </w:t>
      </w:r>
      <w:ins w:id="135" w:author="Ally Hartzell" w:date="2024-12-09T13:12:00Z" w16du:dateUtc="2024-12-09T20:12:00Z">
        <w:r w:rsidR="000146BB">
          <w:t>A</w:t>
        </w:r>
      </w:ins>
      <w:del w:id="136" w:author="Ally Hartzell" w:date="2024-12-09T13:12:00Z" w16du:dateUtc="2024-12-09T20:12:00Z">
        <w:r w:rsidR="001458D3" w:rsidRPr="001458D3" w:rsidDel="000146BB">
          <w:delText>a</w:delText>
        </w:r>
      </w:del>
      <w:r w:rsidR="001458D3" w:rsidRPr="001458D3">
        <w:t xml:space="preserve">nalysis </w:t>
      </w:r>
      <w:ins w:id="137" w:author="Ally Hartzell" w:date="2024-12-09T13:12:00Z" w16du:dateUtc="2024-12-09T20:12:00Z">
        <w:r w:rsidR="000146BB">
          <w:t>U</w:t>
        </w:r>
      </w:ins>
      <w:del w:id="138" w:author="Ally Hartzell" w:date="2024-12-09T13:12:00Z" w16du:dateUtc="2024-12-09T20:12:00Z">
        <w:r w:rsidR="001458D3" w:rsidRPr="001458D3" w:rsidDel="000146BB">
          <w:delText>u</w:delText>
        </w:r>
      </w:del>
      <w:r w:rsidR="001458D3" w:rsidRPr="001458D3">
        <w:t xml:space="preserve">sing </w:t>
      </w:r>
      <w:ins w:id="139" w:author="Ally Hartzell" w:date="2024-12-09T13:12:00Z" w16du:dateUtc="2024-12-09T20:12:00Z">
        <w:r w:rsidR="000146BB">
          <w:t>M</w:t>
        </w:r>
      </w:ins>
      <w:del w:id="140" w:author="Ally Hartzell" w:date="2024-12-09T13:12:00Z" w16du:dateUtc="2024-12-09T20:12:00Z">
        <w:r w:rsidR="001458D3" w:rsidRPr="001458D3" w:rsidDel="000146BB">
          <w:delText>m</w:delText>
        </w:r>
      </w:del>
      <w:r w:rsidR="001458D3" w:rsidRPr="001458D3">
        <w:t xml:space="preserve">achine </w:t>
      </w:r>
      <w:ins w:id="141" w:author="Ally Hartzell" w:date="2024-12-09T13:12:00Z" w16du:dateUtc="2024-12-09T20:12:00Z">
        <w:r w:rsidR="000146BB">
          <w:t>L</w:t>
        </w:r>
      </w:ins>
      <w:del w:id="142" w:author="Ally Hartzell" w:date="2024-12-09T13:12:00Z" w16du:dateUtc="2024-12-09T20:12:00Z">
        <w:r w:rsidR="001458D3" w:rsidRPr="001458D3" w:rsidDel="000146BB">
          <w:delText>l</w:delText>
        </w:r>
      </w:del>
      <w:r w:rsidR="001458D3" w:rsidRPr="001458D3">
        <w:t>earning</w:t>
      </w:r>
    </w:p>
    <w:p w14:paraId="221DB686" w14:textId="13B6A482" w:rsidR="00AA0E59" w:rsidRPr="00E061A1" w:rsidRDefault="00024C46"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Hennig et al. (2017) identif</w:t>
      </w:r>
      <w:ins w:id="143" w:author="Alexis Jones" w:date="2024-12-07T21:04:00Z" w16du:dateUtc="2024-12-08T03:04:00Z">
        <w:r w:rsidR="004011FC">
          <w:rPr>
            <w:rFonts w:asciiTheme="majorBidi" w:eastAsia="Linux Libertine" w:hAnsiTheme="majorBidi" w:cstheme="majorBidi"/>
            <w:color w:val="000000"/>
            <w:sz w:val="24"/>
            <w:szCs w:val="24"/>
          </w:rPr>
          <w:t>ied</w:t>
        </w:r>
      </w:ins>
      <w:del w:id="144" w:author="Alexis Jones" w:date="2024-12-07T21:04:00Z" w16du:dateUtc="2024-12-08T03:04:00Z">
        <w:r w:rsidDel="004011FC">
          <w:rPr>
            <w:rFonts w:asciiTheme="majorBidi" w:eastAsia="Linux Libertine" w:hAnsiTheme="majorBidi" w:cstheme="majorBidi"/>
            <w:color w:val="000000"/>
            <w:sz w:val="24"/>
            <w:szCs w:val="24"/>
          </w:rPr>
          <w:delText>y</w:delText>
        </w:r>
      </w:del>
      <w:r>
        <w:rPr>
          <w:rFonts w:asciiTheme="majorBidi" w:eastAsia="Linux Libertine" w:hAnsiTheme="majorBidi" w:cstheme="majorBidi"/>
          <w:color w:val="000000"/>
          <w:sz w:val="24"/>
          <w:szCs w:val="24"/>
        </w:rPr>
        <w:t xml:space="preserve"> the challenges associated with the manual and subjective nature of flow cytometry, resulting in </w:t>
      </w:r>
      <w:ins w:id="145" w:author="Alexis Jones" w:date="2024-12-07T21:04:00Z" w16du:dateUtc="2024-12-08T03:04:00Z">
        <w:r w:rsidR="004011FC">
          <w:rPr>
            <w:rFonts w:asciiTheme="majorBidi" w:eastAsia="Linux Libertine" w:hAnsiTheme="majorBidi" w:cstheme="majorBidi"/>
            <w:color w:val="000000"/>
            <w:sz w:val="24"/>
            <w:szCs w:val="24"/>
          </w:rPr>
          <w:t xml:space="preserve">an </w:t>
        </w:r>
      </w:ins>
      <w:r>
        <w:rPr>
          <w:rFonts w:asciiTheme="majorBidi" w:eastAsia="Linux Libertine" w:hAnsiTheme="majorBidi" w:cstheme="majorBidi"/>
          <w:color w:val="000000"/>
          <w:sz w:val="24"/>
          <w:szCs w:val="24"/>
        </w:rPr>
        <w:t>inconsistent</w:t>
      </w:r>
      <w:del w:id="146" w:author="Alexis Jones" w:date="2024-12-07T21:04:00Z" w16du:dateUtc="2024-12-08T03:04:00Z">
        <w:r w:rsidDel="004011FC">
          <w:rPr>
            <w:rFonts w:asciiTheme="majorBidi" w:eastAsia="Linux Libertine" w:hAnsiTheme="majorBidi" w:cstheme="majorBidi"/>
            <w:color w:val="000000"/>
            <w:sz w:val="24"/>
            <w:szCs w:val="24"/>
          </w:rPr>
          <w:delText xml:space="preserve"> in</w:delText>
        </w:r>
      </w:del>
      <w:r>
        <w:rPr>
          <w:rFonts w:asciiTheme="majorBidi" w:eastAsia="Linux Libertine" w:hAnsiTheme="majorBidi" w:cstheme="majorBidi"/>
          <w:color w:val="000000"/>
          <w:sz w:val="24"/>
          <w:szCs w:val="24"/>
        </w:rPr>
        <w:t xml:space="preserve"> analysis. The given solution </w:t>
      </w:r>
      <w:ins w:id="147" w:author="Alexis Jones" w:date="2024-12-07T21:05:00Z" w16du:dateUtc="2024-12-08T03:05:00Z">
        <w:r w:rsidR="004011FC">
          <w:rPr>
            <w:rFonts w:asciiTheme="majorBidi" w:eastAsia="Linux Libertine" w:hAnsiTheme="majorBidi" w:cstheme="majorBidi"/>
            <w:color w:val="000000"/>
            <w:sz w:val="24"/>
            <w:szCs w:val="24"/>
          </w:rPr>
          <w:t>has been</w:t>
        </w:r>
      </w:ins>
      <w:del w:id="148" w:author="Alexis Jones" w:date="2024-12-07T21:04:00Z" w16du:dateUtc="2024-12-08T03:04:00Z">
        <w:r w:rsidDel="004011FC">
          <w:rPr>
            <w:rFonts w:asciiTheme="majorBidi" w:eastAsia="Linux Libertine" w:hAnsiTheme="majorBidi" w:cstheme="majorBidi"/>
            <w:color w:val="000000"/>
            <w:sz w:val="24"/>
            <w:szCs w:val="24"/>
          </w:rPr>
          <w:delText>is</w:delText>
        </w:r>
      </w:del>
      <w:r>
        <w:rPr>
          <w:rFonts w:asciiTheme="majorBidi" w:eastAsia="Linux Libertine" w:hAnsiTheme="majorBidi" w:cstheme="majorBidi"/>
          <w:color w:val="000000"/>
          <w:sz w:val="24"/>
          <w:szCs w:val="24"/>
        </w:rPr>
        <w:t xml:space="preserve"> to </w:t>
      </w:r>
      <w:del w:id="149" w:author="Alexis Jones" w:date="2024-12-07T21:05:00Z" w16du:dateUtc="2024-12-08T03:05:00Z">
        <w:r w:rsidDel="004011FC">
          <w:rPr>
            <w:rFonts w:asciiTheme="majorBidi" w:eastAsia="Linux Libertine" w:hAnsiTheme="majorBidi" w:cstheme="majorBidi"/>
            <w:color w:val="000000"/>
            <w:sz w:val="24"/>
            <w:szCs w:val="24"/>
          </w:rPr>
          <w:delText xml:space="preserve">utilize </w:delText>
        </w:r>
      </w:del>
      <w:ins w:id="150" w:author="Alexis Jones" w:date="2024-12-07T21:05:00Z" w16du:dateUtc="2024-12-08T03:05:00Z">
        <w:r w:rsidR="004011FC">
          <w:rPr>
            <w:rFonts w:asciiTheme="majorBidi" w:eastAsia="Linux Libertine" w:hAnsiTheme="majorBidi" w:cstheme="majorBidi"/>
            <w:color w:val="000000"/>
            <w:sz w:val="24"/>
            <w:szCs w:val="24"/>
          </w:rPr>
          <w:t xml:space="preserve">use </w:t>
        </w:r>
      </w:ins>
      <w:r>
        <w:rPr>
          <w:rFonts w:asciiTheme="majorBidi" w:eastAsia="Linux Libertine" w:hAnsiTheme="majorBidi" w:cstheme="majorBidi"/>
          <w:color w:val="000000"/>
          <w:sz w:val="24"/>
          <w:szCs w:val="24"/>
        </w:rPr>
        <w:t>open-source software</w:t>
      </w:r>
      <w:ins w:id="151" w:author="Alexis Jones" w:date="2024-12-07T21:05:00Z" w16du:dateUtc="2024-12-08T03:05:00Z">
        <w:r w:rsidR="004011FC">
          <w:rPr>
            <w:rFonts w:asciiTheme="majorBidi" w:eastAsia="Linux Libertine" w:hAnsiTheme="majorBidi" w:cstheme="majorBidi"/>
            <w:color w:val="000000"/>
            <w:sz w:val="24"/>
            <w:szCs w:val="24"/>
          </w:rPr>
          <w:t xml:space="preserve"> (i.e., </w:t>
        </w:r>
      </w:ins>
      <w:del w:id="152" w:author="Alexis Jones" w:date="2024-12-07T21:05:00Z" w16du:dateUtc="2024-12-08T03:05:00Z">
        <w:r w:rsidDel="004011FC">
          <w:rPr>
            <w:rFonts w:asciiTheme="majorBidi" w:eastAsia="Linux Libertine" w:hAnsiTheme="majorBidi" w:cstheme="majorBidi"/>
            <w:color w:val="000000"/>
            <w:sz w:val="24"/>
            <w:szCs w:val="24"/>
          </w:rPr>
          <w:delText xml:space="preserve">, </w:delText>
        </w:r>
      </w:del>
      <w:proofErr w:type="spellStart"/>
      <w:r>
        <w:rPr>
          <w:rFonts w:asciiTheme="majorBidi" w:eastAsia="Linux Libertine" w:hAnsiTheme="majorBidi" w:cstheme="majorBidi"/>
          <w:color w:val="000000"/>
          <w:sz w:val="24"/>
          <w:szCs w:val="24"/>
        </w:rPr>
        <w:t>CellProfiler</w:t>
      </w:r>
      <w:proofErr w:type="spellEnd"/>
      <w:ins w:id="153" w:author="Alexis Jones" w:date="2024-12-07T21:05:00Z" w16du:dateUtc="2024-12-08T03:05:00Z">
        <w:r w:rsidR="004011FC">
          <w:rPr>
            <w:rFonts w:asciiTheme="majorBidi" w:eastAsia="Linux Libertine" w:hAnsiTheme="majorBidi" w:cstheme="majorBidi"/>
            <w:color w:val="000000"/>
            <w:sz w:val="24"/>
            <w:szCs w:val="24"/>
          </w:rPr>
          <w:t>)</w:t>
        </w:r>
      </w:ins>
      <w:del w:id="154" w:author="Alexis Jones" w:date="2024-12-07T21:05:00Z" w16du:dateUtc="2024-12-08T03:05:00Z">
        <w:r w:rsidDel="004011FC">
          <w:rPr>
            <w:rFonts w:asciiTheme="majorBidi" w:eastAsia="Linux Libertine" w:hAnsiTheme="majorBidi" w:cstheme="majorBidi"/>
            <w:color w:val="000000"/>
            <w:sz w:val="24"/>
            <w:szCs w:val="24"/>
          </w:rPr>
          <w:delText>,</w:delText>
        </w:r>
      </w:del>
      <w:r>
        <w:rPr>
          <w:rFonts w:asciiTheme="majorBidi" w:eastAsia="Linux Libertine" w:hAnsiTheme="majorBidi" w:cstheme="majorBidi"/>
          <w:color w:val="000000"/>
          <w:sz w:val="24"/>
          <w:szCs w:val="24"/>
        </w:rPr>
        <w:t xml:space="preserve"> to use raw image files to identify cell types from a flow cytometer image. Our research shares the open-source idea of being able to leverage existing machine learning algorithms to </w:t>
      </w:r>
      <w:r w:rsidR="00C9391E">
        <w:rPr>
          <w:rFonts w:asciiTheme="majorBidi" w:eastAsia="Linux Libertine" w:hAnsiTheme="majorBidi" w:cstheme="majorBidi"/>
          <w:color w:val="000000"/>
          <w:sz w:val="24"/>
          <w:szCs w:val="24"/>
        </w:rPr>
        <w:t xml:space="preserve">automatically </w:t>
      </w:r>
      <w:r>
        <w:rPr>
          <w:rFonts w:asciiTheme="majorBidi" w:eastAsia="Linux Libertine" w:hAnsiTheme="majorBidi" w:cstheme="majorBidi"/>
          <w:color w:val="000000"/>
          <w:sz w:val="24"/>
          <w:szCs w:val="24"/>
        </w:rPr>
        <w:t>classify these cell types</w:t>
      </w:r>
      <w:r w:rsidR="007D4D01">
        <w:rPr>
          <w:rFonts w:asciiTheme="majorBidi" w:eastAsia="Linux Libertine" w:hAnsiTheme="majorBidi" w:cstheme="majorBidi"/>
          <w:color w:val="000000"/>
          <w:sz w:val="24"/>
          <w:szCs w:val="24"/>
        </w:rPr>
        <w:t xml:space="preserve">. </w:t>
      </w:r>
      <w:commentRangeStart w:id="155"/>
      <w:r w:rsidR="007D4D01">
        <w:rPr>
          <w:rFonts w:asciiTheme="majorBidi" w:eastAsia="Linux Libertine" w:hAnsiTheme="majorBidi" w:cstheme="majorBidi"/>
          <w:color w:val="000000"/>
          <w:sz w:val="24"/>
          <w:szCs w:val="24"/>
        </w:rPr>
        <w:t xml:space="preserve">Contrasting </w:t>
      </w:r>
      <w:r w:rsidR="00B523EE">
        <w:rPr>
          <w:rFonts w:asciiTheme="majorBidi" w:eastAsia="Linux Libertine" w:hAnsiTheme="majorBidi" w:cstheme="majorBidi"/>
          <w:color w:val="000000"/>
          <w:sz w:val="24"/>
          <w:szCs w:val="24"/>
        </w:rPr>
        <w:t xml:space="preserve">the team of Hennig et al. </w:t>
      </w:r>
      <w:del w:id="156" w:author="Alexis Jones" w:date="2024-12-07T21:05:00Z" w16du:dateUtc="2024-12-08T03:05:00Z">
        <w:r w:rsidR="00B523EE" w:rsidDel="004011FC">
          <w:rPr>
            <w:rFonts w:asciiTheme="majorBidi" w:eastAsia="Linux Libertine" w:hAnsiTheme="majorBidi" w:cstheme="majorBidi"/>
            <w:color w:val="000000"/>
            <w:sz w:val="24"/>
            <w:szCs w:val="24"/>
          </w:rPr>
          <w:delText>(2017)</w:delText>
        </w:r>
        <w:r w:rsidR="007D4D01" w:rsidDel="004011FC">
          <w:rPr>
            <w:rFonts w:asciiTheme="majorBidi" w:eastAsia="Linux Libertine" w:hAnsiTheme="majorBidi" w:cstheme="majorBidi"/>
            <w:color w:val="000000"/>
            <w:sz w:val="24"/>
            <w:szCs w:val="24"/>
          </w:rPr>
          <w:delText xml:space="preserve"> </w:delText>
        </w:r>
      </w:del>
      <w:r w:rsidR="00B523EE">
        <w:rPr>
          <w:rFonts w:asciiTheme="majorBidi" w:eastAsia="Linux Libertine" w:hAnsiTheme="majorBidi" w:cstheme="majorBidi"/>
          <w:color w:val="000000"/>
          <w:sz w:val="24"/>
          <w:szCs w:val="24"/>
        </w:rPr>
        <w:t>on</w:t>
      </w:r>
      <w:r w:rsidR="007D4D01">
        <w:rPr>
          <w:rFonts w:asciiTheme="majorBidi" w:eastAsia="Linux Libertine" w:hAnsiTheme="majorBidi" w:cstheme="majorBidi"/>
          <w:color w:val="000000"/>
          <w:sz w:val="24"/>
          <w:szCs w:val="24"/>
        </w:rPr>
        <w:t xml:space="preserve"> classification</w:t>
      </w:r>
      <w:r>
        <w:rPr>
          <w:rFonts w:asciiTheme="majorBidi" w:eastAsia="Linux Libertine" w:hAnsiTheme="majorBidi" w:cstheme="majorBidi"/>
          <w:color w:val="000000"/>
          <w:sz w:val="24"/>
          <w:szCs w:val="24"/>
        </w:rPr>
        <w:t xml:space="preserve"> differ</w:t>
      </w:r>
      <w:r w:rsidR="00B523EE">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greatly </w:t>
      </w:r>
      <w:commentRangeEnd w:id="155"/>
      <w:r w:rsidR="004011FC">
        <w:rPr>
          <w:rStyle w:val="CommentReference"/>
        </w:rPr>
        <w:commentReference w:id="155"/>
      </w:r>
      <w:r>
        <w:rPr>
          <w:rFonts w:asciiTheme="majorBidi" w:eastAsia="Linux Libertine" w:hAnsiTheme="majorBidi" w:cstheme="majorBidi"/>
          <w:color w:val="000000"/>
          <w:sz w:val="24"/>
          <w:szCs w:val="24"/>
        </w:rPr>
        <w:t>in the</w:t>
      </w:r>
      <w:r w:rsidR="007D4D01">
        <w:rPr>
          <w:rFonts w:asciiTheme="majorBidi" w:eastAsia="Linux Libertine" w:hAnsiTheme="majorBidi" w:cstheme="majorBidi"/>
          <w:color w:val="000000"/>
          <w:sz w:val="24"/>
          <w:szCs w:val="24"/>
        </w:rPr>
        <w:t>ir</w:t>
      </w:r>
      <w:r>
        <w:rPr>
          <w:rFonts w:asciiTheme="majorBidi" w:eastAsia="Linux Libertine" w:hAnsiTheme="majorBidi" w:cstheme="majorBidi"/>
          <w:color w:val="000000"/>
          <w:sz w:val="24"/>
          <w:szCs w:val="24"/>
        </w:rPr>
        <w:t xml:space="preserve"> use of visual image data</w:t>
      </w:r>
      <w:r w:rsidR="007D4D01">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as the basis for classification rather </w:t>
      </w:r>
      <w:r w:rsidR="007D4D01">
        <w:rPr>
          <w:rFonts w:asciiTheme="majorBidi" w:eastAsia="Linux Libertine" w:hAnsiTheme="majorBidi" w:cstheme="majorBidi"/>
          <w:color w:val="000000"/>
          <w:sz w:val="24"/>
          <w:szCs w:val="24"/>
        </w:rPr>
        <w:t>the</w:t>
      </w:r>
      <w:r>
        <w:rPr>
          <w:rFonts w:asciiTheme="majorBidi" w:eastAsia="Linux Libertine" w:hAnsiTheme="majorBidi" w:cstheme="majorBidi"/>
          <w:color w:val="000000"/>
          <w:sz w:val="24"/>
          <w:szCs w:val="24"/>
        </w:rPr>
        <w:t xml:space="preserve"> numerical scan data</w:t>
      </w:r>
      <w:r w:rsidR="00DB66CA">
        <w:rPr>
          <w:rFonts w:asciiTheme="majorBidi" w:eastAsia="Linux Libertine" w:hAnsiTheme="majorBidi" w:cstheme="majorBidi"/>
          <w:color w:val="000000"/>
          <w:sz w:val="24"/>
          <w:szCs w:val="24"/>
        </w:rPr>
        <w:t xml:space="preserve"> from fluorescent</w:t>
      </w:r>
      <w:r w:rsidR="00D16D83">
        <w:rPr>
          <w:rFonts w:asciiTheme="majorBidi" w:eastAsia="Linux Libertine" w:hAnsiTheme="majorBidi" w:cstheme="majorBidi"/>
          <w:color w:val="000000"/>
          <w:sz w:val="24"/>
          <w:szCs w:val="24"/>
        </w:rPr>
        <w:t xml:space="preserve"> biological marker</w:t>
      </w:r>
      <w:r w:rsidR="00DB66CA">
        <w:rPr>
          <w:rFonts w:asciiTheme="majorBidi" w:eastAsia="Linux Libertine" w:hAnsiTheme="majorBidi" w:cstheme="majorBidi"/>
          <w:color w:val="000000"/>
          <w:sz w:val="24"/>
          <w:szCs w:val="24"/>
        </w:rPr>
        <w:t xml:space="preserve"> excitation</w:t>
      </w:r>
      <w:r w:rsidR="00E908DA">
        <w:rPr>
          <w:rFonts w:asciiTheme="majorBidi" w:eastAsia="Linux Libertine" w:hAnsiTheme="majorBidi" w:cstheme="majorBidi"/>
          <w:color w:val="000000"/>
          <w:sz w:val="24"/>
          <w:szCs w:val="24"/>
        </w:rPr>
        <w:t xml:space="preserve"> that is</w:t>
      </w:r>
      <w:r w:rsidR="007D4D01">
        <w:rPr>
          <w:rFonts w:asciiTheme="majorBidi" w:eastAsia="Linux Libertine" w:hAnsiTheme="majorBidi" w:cstheme="majorBidi"/>
          <w:color w:val="000000"/>
          <w:sz w:val="24"/>
          <w:szCs w:val="24"/>
        </w:rPr>
        <w:t xml:space="preserve"> central to our approach</w:t>
      </w:r>
      <w:ins w:id="157" w:author="Alexis Jones" w:date="2024-12-07T21:04:00Z" w16du:dateUtc="2024-12-08T03:04:00Z">
        <w:r w:rsidR="004011FC">
          <w:rPr>
            <w:rFonts w:asciiTheme="majorBidi" w:eastAsia="Linux Libertine" w:hAnsiTheme="majorBidi" w:cstheme="majorBidi"/>
            <w:color w:val="000000"/>
            <w:sz w:val="24"/>
            <w:szCs w:val="24"/>
          </w:rPr>
          <w:t>.</w:t>
        </w:r>
      </w:ins>
      <w:del w:id="158" w:author="Alexis Jones" w:date="2024-12-07T21:04:00Z" w16du:dateUtc="2024-12-08T03:04:00Z">
        <w:r w:rsidR="00412A5F" w:rsidDel="004011FC">
          <w:rPr>
            <w:rFonts w:asciiTheme="majorBidi" w:eastAsia="Linux Libertine" w:hAnsiTheme="majorBidi" w:cstheme="majorBidi"/>
            <w:color w:val="000000"/>
            <w:sz w:val="24"/>
            <w:szCs w:val="24"/>
          </w:rPr>
          <w:delText xml:space="preserve"> (p. 202).</w:delText>
        </w:r>
      </w:del>
    </w:p>
    <w:p w14:paraId="68EFEEEB" w14:textId="00664979" w:rsidR="00AA0E59" w:rsidRPr="00E061A1" w:rsidRDefault="00000000" w:rsidP="000146BB">
      <w:pPr>
        <w:pStyle w:val="Head2"/>
        <w:tabs>
          <w:tab w:val="left" w:pos="540"/>
        </w:tabs>
        <w:spacing w:beforeLines="30" w:before="72" w:afterLines="30" w:after="72"/>
        <w:ind w:left="180"/>
        <w:jc w:val="left"/>
        <w:rPr>
          <w:shd w:val="clear" w:color="auto" w:fill="CFE2F3"/>
        </w:rPr>
        <w:pPrChange w:id="159" w:author="Ally Hartzell" w:date="2024-12-09T13:12:00Z" w16du:dateUtc="2024-12-09T20:12:00Z">
          <w:pPr>
            <w:pStyle w:val="Head2"/>
            <w:tabs>
              <w:tab w:val="left" w:pos="540"/>
            </w:tabs>
            <w:spacing w:beforeLines="30" w:before="72" w:afterLines="30" w:after="72"/>
            <w:ind w:left="180"/>
          </w:pPr>
        </w:pPrChange>
      </w:pPr>
      <w:r w:rsidRPr="00B7297E">
        <w:t>3.3</w:t>
      </w:r>
      <w:r w:rsidR="008A5958">
        <w:tab/>
      </w:r>
      <w:r w:rsidR="001458D3" w:rsidRPr="00F33643">
        <w:t xml:space="preserve">Comprehensive </w:t>
      </w:r>
      <w:ins w:id="160" w:author="Ally Hartzell" w:date="2024-12-09T13:05:00Z" w16du:dateUtc="2024-12-09T20:05:00Z">
        <w:r w:rsidR="00F77AD7">
          <w:t>P</w:t>
        </w:r>
      </w:ins>
      <w:del w:id="161" w:author="Ally Hartzell" w:date="2024-12-09T13:05:00Z" w16du:dateUtc="2024-12-09T20:05:00Z">
        <w:r w:rsidR="00B523EE" w:rsidDel="00F77AD7">
          <w:delText>p</w:delText>
        </w:r>
      </w:del>
      <w:r w:rsidR="001458D3" w:rsidRPr="00F33643">
        <w:t xml:space="preserve">henotyping of </w:t>
      </w:r>
      <w:ins w:id="162" w:author="Ally Hartzell" w:date="2024-12-09T13:05:00Z" w16du:dateUtc="2024-12-09T20:05:00Z">
        <w:r w:rsidR="00F77AD7">
          <w:t>H</w:t>
        </w:r>
      </w:ins>
      <w:del w:id="163" w:author="Ally Hartzell" w:date="2024-12-09T13:05:00Z" w16du:dateUtc="2024-12-09T20:05:00Z">
        <w:r w:rsidR="00B523EE" w:rsidDel="00F77AD7">
          <w:delText>h</w:delText>
        </w:r>
      </w:del>
      <w:r w:rsidR="001458D3" w:rsidRPr="00F33643">
        <w:t xml:space="preserve">uman </w:t>
      </w:r>
      <w:ins w:id="164" w:author="Ally Hartzell" w:date="2024-12-09T13:05:00Z" w16du:dateUtc="2024-12-09T20:05:00Z">
        <w:r w:rsidR="00F77AD7">
          <w:t>D</w:t>
        </w:r>
      </w:ins>
      <w:del w:id="165" w:author="Ally Hartzell" w:date="2024-12-09T13:05:00Z" w16du:dateUtc="2024-12-09T20:05:00Z">
        <w:r w:rsidR="00B523EE" w:rsidDel="00F77AD7">
          <w:delText>d</w:delText>
        </w:r>
      </w:del>
      <w:r w:rsidR="001458D3" w:rsidRPr="00F33643">
        <w:t xml:space="preserve">endritic </w:t>
      </w:r>
      <w:ins w:id="166" w:author="Ally Hartzell" w:date="2024-12-09T13:05:00Z" w16du:dateUtc="2024-12-09T20:05:00Z">
        <w:r w:rsidR="00F77AD7">
          <w:t>C</w:t>
        </w:r>
      </w:ins>
      <w:del w:id="167" w:author="Ally Hartzell" w:date="2024-12-09T13:05:00Z" w16du:dateUtc="2024-12-09T20:05:00Z">
        <w:r w:rsidR="00B523EE" w:rsidDel="00F77AD7">
          <w:delText>c</w:delText>
        </w:r>
      </w:del>
      <w:r w:rsidR="001458D3" w:rsidRPr="00F33643">
        <w:t xml:space="preserve">ells and </w:t>
      </w:r>
      <w:ins w:id="168" w:author="Ally Hartzell" w:date="2024-12-09T13:05:00Z" w16du:dateUtc="2024-12-09T20:05:00Z">
        <w:r w:rsidR="00F77AD7">
          <w:t>M</w:t>
        </w:r>
      </w:ins>
      <w:del w:id="169" w:author="Ally Hartzell" w:date="2024-12-09T13:05:00Z" w16du:dateUtc="2024-12-09T20:05:00Z">
        <w:r w:rsidR="00B523EE" w:rsidDel="00F77AD7">
          <w:delText>m</w:delText>
        </w:r>
      </w:del>
      <w:r w:rsidR="001458D3" w:rsidRPr="00F33643">
        <w:t>onocytes</w:t>
      </w:r>
    </w:p>
    <w:p w14:paraId="0C268C21" w14:textId="588DEA43" w:rsidR="00AA0E59" w:rsidRDefault="00D16D8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Mair and </w:t>
      </w:r>
      <w:proofErr w:type="spellStart"/>
      <w:r>
        <w:rPr>
          <w:rFonts w:asciiTheme="majorBidi" w:eastAsia="Linux Libertine" w:hAnsiTheme="majorBidi" w:cstheme="majorBidi"/>
          <w:color w:val="000000"/>
          <w:sz w:val="24"/>
          <w:szCs w:val="24"/>
        </w:rPr>
        <w:t>Liechti</w:t>
      </w:r>
      <w:proofErr w:type="spellEnd"/>
      <w:r>
        <w:rPr>
          <w:rFonts w:asciiTheme="majorBidi" w:eastAsia="Linux Libertine" w:hAnsiTheme="majorBidi" w:cstheme="majorBidi"/>
          <w:color w:val="000000"/>
          <w:sz w:val="24"/>
          <w:szCs w:val="24"/>
        </w:rPr>
        <w:t xml:space="preserve"> (2020) identif</w:t>
      </w:r>
      <w:ins w:id="170" w:author="Alexis Jones" w:date="2024-12-07T21:06:00Z" w16du:dateUtc="2024-12-08T03:06:00Z">
        <w:r w:rsidR="004011FC">
          <w:rPr>
            <w:rFonts w:asciiTheme="majorBidi" w:eastAsia="Linux Libertine" w:hAnsiTheme="majorBidi" w:cstheme="majorBidi"/>
            <w:color w:val="000000"/>
            <w:sz w:val="24"/>
            <w:szCs w:val="24"/>
          </w:rPr>
          <w:t>ied</w:t>
        </w:r>
      </w:ins>
      <w:del w:id="171" w:author="Alexis Jones" w:date="2024-12-07T21:06:00Z" w16du:dateUtc="2024-12-08T03:06:00Z">
        <w:r w:rsidDel="004011FC">
          <w:rPr>
            <w:rFonts w:asciiTheme="majorBidi" w:eastAsia="Linux Libertine" w:hAnsiTheme="majorBidi" w:cstheme="majorBidi"/>
            <w:color w:val="000000"/>
            <w:sz w:val="24"/>
            <w:szCs w:val="24"/>
          </w:rPr>
          <w:delText>y</w:delText>
        </w:r>
      </w:del>
      <w:r>
        <w:rPr>
          <w:rFonts w:asciiTheme="majorBidi" w:eastAsia="Linux Libertine" w:hAnsiTheme="majorBidi" w:cstheme="majorBidi"/>
          <w:color w:val="000000"/>
          <w:sz w:val="24"/>
          <w:szCs w:val="24"/>
        </w:rPr>
        <w:t xml:space="preserve"> the potential benefits in using biological markers to identify the phenotypes specific to dendritic cells and monocytes for cellular classification. This </w:t>
      </w:r>
      <w:del w:id="172" w:author="Ally Hartzell" w:date="2024-12-09T13:05:00Z" w16du:dateUtc="2024-12-09T20:05:00Z">
        <w:r w:rsidDel="00F77AD7">
          <w:rPr>
            <w:rFonts w:asciiTheme="majorBidi" w:eastAsia="Linux Libertine" w:hAnsiTheme="majorBidi" w:cstheme="majorBidi"/>
            <w:color w:val="000000"/>
            <w:sz w:val="24"/>
            <w:szCs w:val="24"/>
          </w:rPr>
          <w:delText xml:space="preserve">particular </w:delText>
        </w:r>
      </w:del>
      <w:r>
        <w:rPr>
          <w:rFonts w:asciiTheme="majorBidi" w:eastAsia="Linux Libertine" w:hAnsiTheme="majorBidi" w:cstheme="majorBidi"/>
          <w:color w:val="000000"/>
          <w:sz w:val="24"/>
          <w:szCs w:val="24"/>
        </w:rPr>
        <w:t xml:space="preserve">research focuses on a potentially more significant subset of biological markers and lineages that aim to </w:t>
      </w:r>
      <w:del w:id="173" w:author="Ally Hartzell" w:date="2024-12-09T13:13:00Z" w16du:dateUtc="2024-12-09T20:13:00Z">
        <w:r w:rsidDel="000146BB">
          <w:rPr>
            <w:rFonts w:asciiTheme="majorBidi" w:eastAsia="Linux Libertine" w:hAnsiTheme="majorBidi" w:cstheme="majorBidi"/>
            <w:color w:val="000000"/>
            <w:sz w:val="24"/>
            <w:szCs w:val="24"/>
          </w:rPr>
          <w:delText xml:space="preserve">more precisely </w:delText>
        </w:r>
      </w:del>
      <w:r>
        <w:rPr>
          <w:rFonts w:asciiTheme="majorBidi" w:eastAsia="Linux Libertine" w:hAnsiTheme="majorBidi" w:cstheme="majorBidi"/>
          <w:color w:val="000000"/>
          <w:sz w:val="24"/>
          <w:szCs w:val="24"/>
        </w:rPr>
        <w:t xml:space="preserve">identify different cellular categories </w:t>
      </w:r>
      <w:proofErr w:type="gramStart"/>
      <w:r>
        <w:rPr>
          <w:rFonts w:asciiTheme="majorBidi" w:eastAsia="Linux Libertine" w:hAnsiTheme="majorBidi" w:cstheme="majorBidi"/>
          <w:color w:val="000000"/>
          <w:sz w:val="24"/>
          <w:szCs w:val="24"/>
        </w:rPr>
        <w:t>as a result of</w:t>
      </w:r>
      <w:proofErr w:type="gramEnd"/>
      <w:r>
        <w:rPr>
          <w:rFonts w:asciiTheme="majorBidi" w:eastAsia="Linux Libertine" w:hAnsiTheme="majorBidi" w:cstheme="majorBidi"/>
          <w:color w:val="000000"/>
          <w:sz w:val="24"/>
          <w:szCs w:val="24"/>
        </w:rPr>
        <w:t xml:space="preserve"> their fluorescence excitation scan data</w:t>
      </w:r>
      <w:ins w:id="174" w:author="Ally Hartzell" w:date="2024-12-09T13:13:00Z" w16du:dateUtc="2024-12-09T20:13:00Z">
        <w:r w:rsidR="000146BB" w:rsidRPr="000146BB">
          <w:rPr>
            <w:rFonts w:asciiTheme="majorBidi" w:eastAsia="Linux Libertine" w:hAnsiTheme="majorBidi" w:cstheme="majorBidi"/>
            <w:color w:val="000000"/>
            <w:sz w:val="24"/>
            <w:szCs w:val="24"/>
          </w:rPr>
          <w:t xml:space="preserve"> </w:t>
        </w:r>
        <w:r w:rsidR="000146BB">
          <w:rPr>
            <w:rFonts w:asciiTheme="majorBidi" w:eastAsia="Linux Libertine" w:hAnsiTheme="majorBidi" w:cstheme="majorBidi"/>
            <w:color w:val="000000"/>
            <w:sz w:val="24"/>
            <w:szCs w:val="24"/>
          </w:rPr>
          <w:t>more precisely</w:t>
        </w:r>
      </w:ins>
      <w:r>
        <w:rPr>
          <w:rFonts w:asciiTheme="majorBidi" w:eastAsia="Linux Libertine" w:hAnsiTheme="majorBidi" w:cstheme="majorBidi"/>
          <w:color w:val="000000"/>
          <w:sz w:val="24"/>
          <w:szCs w:val="24"/>
        </w:rPr>
        <w:t xml:space="preserve">. This work serves as the source data of </w:t>
      </w:r>
      <w:r>
        <w:rPr>
          <w:rFonts w:asciiTheme="majorBidi" w:eastAsia="Linux Libertine" w:hAnsiTheme="majorBidi" w:cstheme="majorBidi"/>
          <w:color w:val="000000"/>
          <w:sz w:val="24"/>
          <w:szCs w:val="24"/>
        </w:rPr>
        <w:t>our project</w:t>
      </w:r>
      <w:ins w:id="175" w:author="Alexis Jones" w:date="2024-12-07T21:07:00Z" w16du:dateUtc="2024-12-08T03:07:00Z">
        <w:r w:rsidR="004011FC">
          <w:rPr>
            <w:rFonts w:asciiTheme="majorBidi" w:eastAsia="Linux Libertine" w:hAnsiTheme="majorBidi" w:cstheme="majorBidi"/>
            <w:color w:val="000000"/>
            <w:sz w:val="24"/>
            <w:szCs w:val="24"/>
          </w:rPr>
          <w:t>,</w:t>
        </w:r>
      </w:ins>
      <w:r>
        <w:rPr>
          <w:rFonts w:asciiTheme="majorBidi" w:eastAsia="Linux Libertine" w:hAnsiTheme="majorBidi" w:cstheme="majorBidi"/>
          <w:color w:val="000000"/>
          <w:sz w:val="24"/>
          <w:szCs w:val="24"/>
        </w:rPr>
        <w:t xml:space="preserve"> </w:t>
      </w:r>
      <w:r w:rsidR="000925AB">
        <w:rPr>
          <w:rFonts w:asciiTheme="majorBidi" w:eastAsia="Linux Libertine" w:hAnsiTheme="majorBidi" w:cstheme="majorBidi"/>
          <w:color w:val="000000"/>
          <w:sz w:val="24"/>
          <w:szCs w:val="24"/>
        </w:rPr>
        <w:t>which uses</w:t>
      </w:r>
      <w:r>
        <w:rPr>
          <w:rFonts w:asciiTheme="majorBidi" w:eastAsia="Linux Libertine" w:hAnsiTheme="majorBidi" w:cstheme="majorBidi"/>
          <w:color w:val="000000"/>
          <w:sz w:val="24"/>
          <w:szCs w:val="24"/>
        </w:rPr>
        <w:t xml:space="preserve"> Python-based machine learning packages</w:t>
      </w:r>
      <w:r w:rsidR="000925AB">
        <w:rPr>
          <w:rFonts w:asciiTheme="majorBidi" w:eastAsia="Linux Libertine" w:hAnsiTheme="majorBidi" w:cstheme="majorBidi"/>
          <w:color w:val="000000"/>
          <w:sz w:val="24"/>
          <w:szCs w:val="24"/>
        </w:rPr>
        <w:t xml:space="preserve"> for automatic gating. A </w:t>
      </w:r>
      <w:r>
        <w:rPr>
          <w:rFonts w:asciiTheme="majorBidi" w:eastAsia="Linux Libertine" w:hAnsiTheme="majorBidi" w:cstheme="majorBidi"/>
          <w:color w:val="000000"/>
          <w:sz w:val="24"/>
          <w:szCs w:val="24"/>
        </w:rPr>
        <w:t xml:space="preserve">similar methodology </w:t>
      </w:r>
      <w:r w:rsidR="000925AB">
        <w:rPr>
          <w:rFonts w:asciiTheme="majorBidi" w:eastAsia="Linux Libertine" w:hAnsiTheme="majorBidi" w:cstheme="majorBidi"/>
          <w:color w:val="000000"/>
          <w:sz w:val="24"/>
          <w:szCs w:val="24"/>
        </w:rPr>
        <w:t>was employed by</w:t>
      </w:r>
      <w:r>
        <w:rPr>
          <w:rFonts w:asciiTheme="majorBidi" w:eastAsia="Linux Libertine" w:hAnsiTheme="majorBidi" w:cstheme="majorBidi"/>
          <w:color w:val="000000"/>
          <w:sz w:val="24"/>
          <w:szCs w:val="24"/>
        </w:rPr>
        <w:t xml:space="preserve"> Hennig et al. (2017)</w:t>
      </w:r>
      <w:ins w:id="176" w:author="Alexis Jones" w:date="2024-12-07T21:07:00Z" w16du:dateUtc="2024-12-08T03:07:00Z">
        <w:r w:rsidR="004011FC">
          <w:rPr>
            <w:rFonts w:asciiTheme="majorBidi" w:eastAsia="Linux Libertine" w:hAnsiTheme="majorBidi" w:cstheme="majorBidi"/>
            <w:color w:val="000000"/>
            <w:sz w:val="24"/>
            <w:szCs w:val="24"/>
          </w:rPr>
          <w:t>,</w:t>
        </w:r>
      </w:ins>
      <w:r>
        <w:rPr>
          <w:rFonts w:asciiTheme="majorBidi" w:eastAsia="Linux Libertine" w:hAnsiTheme="majorBidi" w:cstheme="majorBidi"/>
          <w:color w:val="000000"/>
          <w:sz w:val="24"/>
          <w:szCs w:val="24"/>
        </w:rPr>
        <w:t xml:space="preserve"> </w:t>
      </w:r>
      <w:r w:rsidR="000925AB">
        <w:rPr>
          <w:rFonts w:asciiTheme="majorBidi" w:eastAsia="Linux Libertine" w:hAnsiTheme="majorBidi" w:cstheme="majorBidi"/>
          <w:color w:val="000000"/>
          <w:sz w:val="24"/>
          <w:szCs w:val="24"/>
        </w:rPr>
        <w:t xml:space="preserve">who instead </w:t>
      </w:r>
      <w:r>
        <w:rPr>
          <w:rFonts w:asciiTheme="majorBidi" w:eastAsia="Linux Libertine" w:hAnsiTheme="majorBidi" w:cstheme="majorBidi"/>
          <w:color w:val="000000"/>
          <w:sz w:val="24"/>
          <w:szCs w:val="24"/>
        </w:rPr>
        <w:t xml:space="preserve">synthesized with visual imagery </w:t>
      </w:r>
      <w:r w:rsidR="000925AB">
        <w:rPr>
          <w:rFonts w:asciiTheme="majorBidi" w:eastAsia="Linux Libertine" w:hAnsiTheme="majorBidi" w:cstheme="majorBidi"/>
          <w:color w:val="000000"/>
          <w:sz w:val="24"/>
          <w:szCs w:val="24"/>
        </w:rPr>
        <w:t xml:space="preserve">data </w:t>
      </w:r>
      <w:del w:id="177" w:author="Alexis Jones" w:date="2024-12-07T21:07:00Z" w16du:dateUtc="2024-12-08T03:07:00Z">
        <w:r w:rsidR="000925AB" w:rsidDel="004011FC">
          <w:rPr>
            <w:rFonts w:asciiTheme="majorBidi" w:eastAsia="Linux Libertine" w:hAnsiTheme="majorBidi" w:cstheme="majorBidi"/>
            <w:color w:val="000000"/>
            <w:sz w:val="24"/>
            <w:szCs w:val="24"/>
          </w:rPr>
          <w:delText xml:space="preserve">with </w:delText>
        </w:r>
      </w:del>
      <w:ins w:id="178" w:author="Alexis Jones" w:date="2024-12-07T21:07:00Z" w16du:dateUtc="2024-12-08T03:07:00Z">
        <w:r w:rsidR="004011FC">
          <w:rPr>
            <w:rFonts w:asciiTheme="majorBidi" w:eastAsia="Linux Libertine" w:hAnsiTheme="majorBidi" w:cstheme="majorBidi"/>
            <w:color w:val="000000"/>
            <w:sz w:val="24"/>
            <w:szCs w:val="24"/>
          </w:rPr>
          <w:t xml:space="preserve">using </w:t>
        </w:r>
      </w:ins>
      <w:r w:rsidR="000925AB">
        <w:rPr>
          <w:rFonts w:asciiTheme="majorBidi" w:eastAsia="Linux Libertine" w:hAnsiTheme="majorBidi" w:cstheme="majorBidi"/>
          <w:color w:val="000000"/>
          <w:sz w:val="24"/>
          <w:szCs w:val="24"/>
        </w:rPr>
        <w:t>the</w:t>
      </w:r>
      <w:r>
        <w:rPr>
          <w:rFonts w:asciiTheme="majorBidi" w:eastAsia="Linux Libertine" w:hAnsiTheme="majorBidi" w:cstheme="majorBidi"/>
          <w:color w:val="000000"/>
          <w:sz w:val="24"/>
          <w:szCs w:val="24"/>
        </w:rPr>
        <w:t xml:space="preserve"> open-source </w:t>
      </w:r>
      <w:r w:rsidR="000925AB">
        <w:rPr>
          <w:rFonts w:asciiTheme="majorBidi" w:eastAsia="Linux Libertine" w:hAnsiTheme="majorBidi" w:cstheme="majorBidi"/>
          <w:color w:val="000000"/>
          <w:sz w:val="24"/>
          <w:szCs w:val="24"/>
        </w:rPr>
        <w:t xml:space="preserve">software, </w:t>
      </w:r>
      <w:proofErr w:type="spellStart"/>
      <w:r w:rsidR="000925AB">
        <w:rPr>
          <w:rFonts w:asciiTheme="majorBidi" w:eastAsia="Linux Libertine" w:hAnsiTheme="majorBidi" w:cstheme="majorBidi"/>
          <w:color w:val="000000"/>
          <w:sz w:val="24"/>
          <w:szCs w:val="24"/>
        </w:rPr>
        <w:t>CellProfiler</w:t>
      </w:r>
      <w:proofErr w:type="spellEnd"/>
      <w:r w:rsidR="000925AB">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w:t>
      </w:r>
    </w:p>
    <w:p w14:paraId="444510DF" w14:textId="0437D57A" w:rsidR="00CF0343" w:rsidRDefault="00CF0343" w:rsidP="000146BB">
      <w:pPr>
        <w:pStyle w:val="Head2"/>
        <w:tabs>
          <w:tab w:val="left" w:pos="540"/>
        </w:tabs>
        <w:spacing w:beforeLines="30" w:before="72" w:afterLines="30" w:after="72"/>
        <w:ind w:left="180"/>
        <w:jc w:val="left"/>
        <w:pPrChange w:id="179" w:author="Ally Hartzell" w:date="2024-12-09T13:13:00Z" w16du:dateUtc="2024-12-09T20:13:00Z">
          <w:pPr>
            <w:pStyle w:val="Head2"/>
            <w:tabs>
              <w:tab w:val="left" w:pos="540"/>
            </w:tabs>
            <w:spacing w:beforeLines="30" w:before="72" w:afterLines="30" w:after="72"/>
            <w:ind w:left="180"/>
          </w:pPr>
        </w:pPrChange>
      </w:pPr>
      <w:r w:rsidRPr="00B7297E">
        <w:t>3.4</w:t>
      </w:r>
      <w:r w:rsidR="008A5958">
        <w:tab/>
      </w:r>
      <w:r w:rsidR="00884EB4" w:rsidRPr="00F33643">
        <w:t xml:space="preserve">Application of </w:t>
      </w:r>
      <w:ins w:id="180" w:author="Ally Hartzell" w:date="2024-12-09T13:13:00Z" w16du:dateUtc="2024-12-09T20:13:00Z">
        <w:r w:rsidR="000146BB">
          <w:t>M</w:t>
        </w:r>
      </w:ins>
      <w:del w:id="181" w:author="Ally Hartzell" w:date="2024-12-09T13:13:00Z" w16du:dateUtc="2024-12-09T20:13:00Z">
        <w:r w:rsidR="00884EB4" w:rsidRPr="00884EB4" w:rsidDel="000146BB">
          <w:delText>m</w:delText>
        </w:r>
      </w:del>
      <w:r w:rsidR="00884EB4" w:rsidRPr="00F33643">
        <w:t xml:space="preserve">achine </w:t>
      </w:r>
      <w:ins w:id="182" w:author="Ally Hartzell" w:date="2024-12-09T13:13:00Z" w16du:dateUtc="2024-12-09T20:13:00Z">
        <w:r w:rsidR="000146BB">
          <w:t>L</w:t>
        </w:r>
      </w:ins>
      <w:del w:id="183" w:author="Ally Hartzell" w:date="2024-12-09T13:13:00Z" w16du:dateUtc="2024-12-09T20:13:00Z">
        <w:r w:rsidR="00884EB4" w:rsidRPr="00884EB4" w:rsidDel="000146BB">
          <w:delText>l</w:delText>
        </w:r>
      </w:del>
      <w:r w:rsidR="00884EB4" w:rsidRPr="00F33643">
        <w:t xml:space="preserve">earning for </w:t>
      </w:r>
      <w:ins w:id="184" w:author="Ally Hartzell" w:date="2024-12-09T13:13:00Z" w16du:dateUtc="2024-12-09T20:13:00Z">
        <w:r w:rsidR="000146BB">
          <w:t>C</w:t>
        </w:r>
      </w:ins>
      <w:del w:id="185" w:author="Ally Hartzell" w:date="2024-12-09T13:13:00Z" w16du:dateUtc="2024-12-09T20:13:00Z">
        <w:r w:rsidR="00884EB4" w:rsidRPr="00884EB4" w:rsidDel="000146BB">
          <w:delText>c</w:delText>
        </w:r>
      </w:del>
      <w:r w:rsidR="00884EB4" w:rsidRPr="00F33643">
        <w:t xml:space="preserve">ytometry </w:t>
      </w:r>
      <w:ins w:id="186" w:author="Ally Hartzell" w:date="2024-12-09T13:13:00Z" w16du:dateUtc="2024-12-09T20:13:00Z">
        <w:r w:rsidR="000146BB">
          <w:t>D</w:t>
        </w:r>
      </w:ins>
      <w:del w:id="187" w:author="Ally Hartzell" w:date="2024-12-09T13:13:00Z" w16du:dateUtc="2024-12-09T20:13:00Z">
        <w:r w:rsidR="00884EB4" w:rsidRPr="00884EB4" w:rsidDel="000146BB">
          <w:delText>d</w:delText>
        </w:r>
      </w:del>
      <w:r w:rsidR="00884EB4" w:rsidRPr="00F33643">
        <w:t>ata</w:t>
      </w:r>
    </w:p>
    <w:p w14:paraId="6B6F007A" w14:textId="411F8719" w:rsidR="0030458A" w:rsidRPr="0030458A" w:rsidRDefault="0030458A"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shd w:val="clear" w:color="auto" w:fill="CFE2F3"/>
        </w:rPr>
      </w:pPr>
      <w:r>
        <w:rPr>
          <w:rFonts w:asciiTheme="majorBidi" w:eastAsia="Linux Libertine" w:hAnsiTheme="majorBidi" w:cstheme="majorBidi"/>
          <w:color w:val="000000"/>
          <w:sz w:val="24"/>
          <w:szCs w:val="24"/>
        </w:rPr>
        <w:t>Hu et al. (2022) acknowledge</w:t>
      </w:r>
      <w:ins w:id="188" w:author="Alexis Jones" w:date="2024-12-07T21:08:00Z" w16du:dateUtc="2024-12-08T03:08:00Z">
        <w:r w:rsidR="00A641F9">
          <w:rPr>
            <w:rFonts w:asciiTheme="majorBidi" w:eastAsia="Linux Libertine" w:hAnsiTheme="majorBidi" w:cstheme="majorBidi"/>
            <w:color w:val="000000"/>
            <w:sz w:val="24"/>
            <w:szCs w:val="24"/>
          </w:rPr>
          <w:t>d</w:t>
        </w:r>
      </w:ins>
      <w:r>
        <w:rPr>
          <w:rFonts w:asciiTheme="majorBidi" w:eastAsia="Linux Libertine" w:hAnsiTheme="majorBidi" w:cstheme="majorBidi"/>
          <w:color w:val="000000"/>
          <w:sz w:val="24"/>
          <w:szCs w:val="24"/>
        </w:rPr>
        <w:t xml:space="preserve"> the complex challenge of </w:t>
      </w:r>
      <w:commentRangeStart w:id="189"/>
      <w:r>
        <w:rPr>
          <w:rFonts w:asciiTheme="majorBidi" w:eastAsia="Linux Libertine" w:hAnsiTheme="majorBidi" w:cstheme="majorBidi"/>
          <w:color w:val="000000"/>
          <w:sz w:val="24"/>
          <w:szCs w:val="24"/>
        </w:rPr>
        <w:t>hig</w:t>
      </w:r>
      <w:ins w:id="190" w:author="Alexis Jones" w:date="2024-12-07T21:08:00Z" w16du:dateUtc="2024-12-08T03:08:00Z">
        <w:r w:rsidR="00A641F9">
          <w:rPr>
            <w:rFonts w:asciiTheme="majorBidi" w:eastAsia="Linux Libertine" w:hAnsiTheme="majorBidi" w:cstheme="majorBidi"/>
            <w:color w:val="000000"/>
            <w:sz w:val="24"/>
            <w:szCs w:val="24"/>
          </w:rPr>
          <w:t xml:space="preserve">hly </w:t>
        </w:r>
      </w:ins>
      <w:del w:id="191" w:author="Alexis Jones" w:date="2024-12-07T21:08:00Z" w16du:dateUtc="2024-12-08T03:08:00Z">
        <w:r w:rsidDel="00A641F9">
          <w:rPr>
            <w:rFonts w:asciiTheme="majorBidi" w:eastAsia="Linux Libertine" w:hAnsiTheme="majorBidi" w:cstheme="majorBidi"/>
            <w:color w:val="000000"/>
            <w:sz w:val="24"/>
            <w:szCs w:val="24"/>
          </w:rPr>
          <w:delText>hly-</w:delText>
        </w:r>
      </w:del>
      <w:r>
        <w:rPr>
          <w:rFonts w:asciiTheme="majorBidi" w:eastAsia="Linux Libertine" w:hAnsiTheme="majorBidi" w:cstheme="majorBidi"/>
          <w:color w:val="000000"/>
          <w:sz w:val="24"/>
          <w:szCs w:val="24"/>
        </w:rPr>
        <w:t xml:space="preserve">dimensional </w:t>
      </w:r>
      <w:commentRangeEnd w:id="189"/>
      <w:r w:rsidR="00A641F9">
        <w:rPr>
          <w:rStyle w:val="CommentReference"/>
        </w:rPr>
        <w:commentReference w:id="189"/>
      </w:r>
      <w:r>
        <w:rPr>
          <w:rFonts w:asciiTheme="majorBidi" w:eastAsia="Linux Libertine" w:hAnsiTheme="majorBidi" w:cstheme="majorBidi"/>
          <w:color w:val="000000"/>
          <w:sz w:val="24"/>
          <w:szCs w:val="24"/>
        </w:rPr>
        <w:t>flow cytometry data and the potential for existing machine learning software packages to perform analys</w:t>
      </w:r>
      <w:ins w:id="192" w:author="Alexis Jones" w:date="2024-12-07T21:09:00Z" w16du:dateUtc="2024-12-08T03:09:00Z">
        <w:r w:rsidR="00A641F9">
          <w:rPr>
            <w:rFonts w:asciiTheme="majorBidi" w:eastAsia="Linux Libertine" w:hAnsiTheme="majorBidi" w:cstheme="majorBidi"/>
            <w:color w:val="000000"/>
            <w:sz w:val="24"/>
            <w:szCs w:val="24"/>
          </w:rPr>
          <w:t>e</w:t>
        </w:r>
      </w:ins>
      <w:del w:id="193" w:author="Alexis Jones" w:date="2024-12-07T21:09:00Z" w16du:dateUtc="2024-12-08T03:09:00Z">
        <w:r w:rsidDel="00A641F9">
          <w:rPr>
            <w:rFonts w:asciiTheme="majorBidi" w:eastAsia="Linux Libertine" w:hAnsiTheme="majorBidi" w:cstheme="majorBidi"/>
            <w:color w:val="000000"/>
            <w:sz w:val="24"/>
            <w:szCs w:val="24"/>
          </w:rPr>
          <w:delText>i</w:delText>
        </w:r>
      </w:del>
      <w:r>
        <w:rPr>
          <w:rFonts w:asciiTheme="majorBidi" w:eastAsia="Linux Libertine" w:hAnsiTheme="majorBidi" w:cstheme="majorBidi"/>
          <w:color w:val="000000"/>
          <w:sz w:val="24"/>
          <w:szCs w:val="24"/>
        </w:rPr>
        <w:t>s on this type of data.</w:t>
      </w:r>
      <w:r w:rsidR="00F83CBA">
        <w:rPr>
          <w:rFonts w:asciiTheme="majorBidi" w:eastAsia="Linux Libertine" w:hAnsiTheme="majorBidi" w:cstheme="majorBidi"/>
          <w:color w:val="000000"/>
          <w:sz w:val="24"/>
          <w:szCs w:val="24"/>
        </w:rPr>
        <w:t xml:space="preserve"> </w:t>
      </w:r>
      <w:commentRangeStart w:id="194"/>
      <w:commentRangeStart w:id="195"/>
      <w:r w:rsidR="00F83CBA">
        <w:rPr>
          <w:rFonts w:asciiTheme="majorBidi" w:eastAsia="Linux Libertine" w:hAnsiTheme="majorBidi" w:cstheme="majorBidi"/>
          <w:color w:val="000000"/>
          <w:sz w:val="24"/>
          <w:szCs w:val="24"/>
        </w:rPr>
        <w:t xml:space="preserve">This </w:t>
      </w:r>
      <w:del w:id="196" w:author="Ally Hartzell" w:date="2024-12-09T13:14:00Z" w16du:dateUtc="2024-12-09T20:14:00Z">
        <w:r w:rsidR="00F83CBA" w:rsidDel="000146BB">
          <w:rPr>
            <w:rFonts w:asciiTheme="majorBidi" w:eastAsia="Linux Libertine" w:hAnsiTheme="majorBidi" w:cstheme="majorBidi"/>
            <w:color w:val="000000"/>
            <w:sz w:val="24"/>
            <w:szCs w:val="24"/>
          </w:rPr>
          <w:delText xml:space="preserve">particular </w:delText>
        </w:r>
      </w:del>
      <w:r w:rsidR="00F83CBA">
        <w:rPr>
          <w:rFonts w:asciiTheme="majorBidi" w:eastAsia="Linux Libertine" w:hAnsiTheme="majorBidi" w:cstheme="majorBidi"/>
          <w:color w:val="000000"/>
          <w:sz w:val="24"/>
          <w:szCs w:val="24"/>
        </w:rPr>
        <w:t xml:space="preserve">team </w:t>
      </w:r>
      <w:commentRangeEnd w:id="194"/>
      <w:r w:rsidR="00A641F9">
        <w:rPr>
          <w:rStyle w:val="CommentReference"/>
        </w:rPr>
        <w:commentReference w:id="194"/>
      </w:r>
      <w:r w:rsidR="00F83CBA">
        <w:rPr>
          <w:rFonts w:asciiTheme="majorBidi" w:eastAsia="Linux Libertine" w:hAnsiTheme="majorBidi" w:cstheme="majorBidi"/>
          <w:color w:val="000000"/>
          <w:sz w:val="24"/>
          <w:szCs w:val="24"/>
        </w:rPr>
        <w:t xml:space="preserve">first focuses on dimensionality reduction by </w:t>
      </w:r>
      <w:del w:id="197" w:author="Alexis Jones" w:date="2024-12-07T21:10:00Z" w16du:dateUtc="2024-12-08T03:10:00Z">
        <w:r w:rsidR="00F83CBA" w:rsidDel="00A641F9">
          <w:rPr>
            <w:rFonts w:asciiTheme="majorBidi" w:eastAsia="Linux Libertine" w:hAnsiTheme="majorBidi" w:cstheme="majorBidi"/>
            <w:color w:val="000000"/>
            <w:sz w:val="24"/>
            <w:szCs w:val="24"/>
          </w:rPr>
          <w:delText xml:space="preserve">means including </w:delText>
        </w:r>
      </w:del>
      <w:ins w:id="198" w:author="Alexis Jones" w:date="2024-12-07T21:08:00Z" w16du:dateUtc="2024-12-08T03:08:00Z">
        <w:r w:rsidR="00A641F9">
          <w:rPr>
            <w:rFonts w:asciiTheme="majorBidi" w:eastAsia="Linux Libertine" w:hAnsiTheme="majorBidi" w:cstheme="majorBidi"/>
            <w:color w:val="000000"/>
            <w:sz w:val="24"/>
            <w:szCs w:val="24"/>
          </w:rPr>
          <w:t>p</w:t>
        </w:r>
      </w:ins>
      <w:del w:id="199" w:author="Alexis Jones" w:date="2024-12-07T21:08:00Z" w16du:dateUtc="2024-12-08T03:08:00Z">
        <w:r w:rsidR="00F83CBA" w:rsidDel="00A641F9">
          <w:rPr>
            <w:rFonts w:asciiTheme="majorBidi" w:eastAsia="Linux Libertine" w:hAnsiTheme="majorBidi" w:cstheme="majorBidi"/>
            <w:color w:val="000000"/>
            <w:sz w:val="24"/>
            <w:szCs w:val="24"/>
          </w:rPr>
          <w:delText>P</w:delText>
        </w:r>
      </w:del>
      <w:r w:rsidR="00F83CBA">
        <w:rPr>
          <w:rFonts w:asciiTheme="majorBidi" w:eastAsia="Linux Libertine" w:hAnsiTheme="majorBidi" w:cstheme="majorBidi"/>
          <w:color w:val="000000"/>
          <w:sz w:val="24"/>
          <w:szCs w:val="24"/>
        </w:rPr>
        <w:t>rincip</w:t>
      </w:r>
      <w:r w:rsidR="004B5457">
        <w:rPr>
          <w:rFonts w:asciiTheme="majorBidi" w:eastAsia="Linux Libertine" w:hAnsiTheme="majorBidi" w:cstheme="majorBidi"/>
          <w:color w:val="000000"/>
          <w:sz w:val="24"/>
          <w:szCs w:val="24"/>
        </w:rPr>
        <w:t>al</w:t>
      </w:r>
      <w:r w:rsidR="00F83CBA">
        <w:rPr>
          <w:rFonts w:asciiTheme="majorBidi" w:eastAsia="Linux Libertine" w:hAnsiTheme="majorBidi" w:cstheme="majorBidi"/>
          <w:color w:val="000000"/>
          <w:sz w:val="24"/>
          <w:szCs w:val="24"/>
        </w:rPr>
        <w:t xml:space="preserve"> </w:t>
      </w:r>
      <w:ins w:id="200" w:author="Alexis Jones" w:date="2024-12-07T21:08:00Z" w16du:dateUtc="2024-12-08T03:08:00Z">
        <w:r w:rsidR="00A641F9">
          <w:rPr>
            <w:rFonts w:asciiTheme="majorBidi" w:eastAsia="Linux Libertine" w:hAnsiTheme="majorBidi" w:cstheme="majorBidi"/>
            <w:color w:val="000000"/>
            <w:sz w:val="24"/>
            <w:szCs w:val="24"/>
          </w:rPr>
          <w:t>c</w:t>
        </w:r>
      </w:ins>
      <w:del w:id="201" w:author="Alexis Jones" w:date="2024-12-07T21:08:00Z" w16du:dateUtc="2024-12-08T03:08:00Z">
        <w:r w:rsidR="00F83CBA" w:rsidDel="00A641F9">
          <w:rPr>
            <w:rFonts w:asciiTheme="majorBidi" w:eastAsia="Linux Libertine" w:hAnsiTheme="majorBidi" w:cstheme="majorBidi"/>
            <w:color w:val="000000"/>
            <w:sz w:val="24"/>
            <w:szCs w:val="24"/>
          </w:rPr>
          <w:delText>C</w:delText>
        </w:r>
      </w:del>
      <w:r w:rsidR="00F83CBA">
        <w:rPr>
          <w:rFonts w:asciiTheme="majorBidi" w:eastAsia="Linux Libertine" w:hAnsiTheme="majorBidi" w:cstheme="majorBidi"/>
          <w:color w:val="000000"/>
          <w:sz w:val="24"/>
          <w:szCs w:val="24"/>
        </w:rPr>
        <w:t xml:space="preserve">omponent </w:t>
      </w:r>
      <w:ins w:id="202" w:author="Alexis Jones" w:date="2024-12-07T21:08:00Z" w16du:dateUtc="2024-12-08T03:08:00Z">
        <w:r w:rsidR="00A641F9">
          <w:rPr>
            <w:rFonts w:asciiTheme="majorBidi" w:eastAsia="Linux Libertine" w:hAnsiTheme="majorBidi" w:cstheme="majorBidi"/>
            <w:color w:val="000000"/>
            <w:sz w:val="24"/>
            <w:szCs w:val="24"/>
          </w:rPr>
          <w:t>a</w:t>
        </w:r>
      </w:ins>
      <w:del w:id="203" w:author="Alexis Jones" w:date="2024-12-07T21:08:00Z" w16du:dateUtc="2024-12-08T03:08:00Z">
        <w:r w:rsidR="00F83CBA" w:rsidDel="00A641F9">
          <w:rPr>
            <w:rFonts w:asciiTheme="majorBidi" w:eastAsia="Linux Libertine" w:hAnsiTheme="majorBidi" w:cstheme="majorBidi"/>
            <w:color w:val="000000"/>
            <w:sz w:val="24"/>
            <w:szCs w:val="24"/>
          </w:rPr>
          <w:delText>A</w:delText>
        </w:r>
      </w:del>
      <w:r w:rsidR="00F83CBA">
        <w:rPr>
          <w:rFonts w:asciiTheme="majorBidi" w:eastAsia="Linux Libertine" w:hAnsiTheme="majorBidi" w:cstheme="majorBidi"/>
          <w:color w:val="000000"/>
          <w:sz w:val="24"/>
          <w:szCs w:val="24"/>
        </w:rPr>
        <w:t>nalysis and stochastic methods</w:t>
      </w:r>
      <w:ins w:id="204" w:author="Alexis Jones" w:date="2024-12-07T21:10:00Z" w16du:dateUtc="2024-12-08T03:10:00Z">
        <w:r w:rsidR="00A641F9">
          <w:rPr>
            <w:rFonts w:asciiTheme="majorBidi" w:eastAsia="Linux Libertine" w:hAnsiTheme="majorBidi" w:cstheme="majorBidi"/>
            <w:color w:val="000000"/>
            <w:sz w:val="24"/>
            <w:szCs w:val="24"/>
          </w:rPr>
          <w:t xml:space="preserve"> and</w:t>
        </w:r>
      </w:ins>
      <w:del w:id="205" w:author="Alexis Jones" w:date="2024-12-07T21:10:00Z" w16du:dateUtc="2024-12-08T03:10:00Z">
        <w:r w:rsidR="00F83CBA" w:rsidDel="00A641F9">
          <w:rPr>
            <w:rFonts w:asciiTheme="majorBidi" w:eastAsia="Linux Libertine" w:hAnsiTheme="majorBidi" w:cstheme="majorBidi"/>
            <w:color w:val="000000"/>
            <w:sz w:val="24"/>
            <w:szCs w:val="24"/>
          </w:rPr>
          <w:delText>,</w:delText>
        </w:r>
      </w:del>
      <w:r w:rsidR="00F83CBA">
        <w:rPr>
          <w:rFonts w:asciiTheme="majorBidi" w:eastAsia="Linux Libertine" w:hAnsiTheme="majorBidi" w:cstheme="majorBidi"/>
          <w:color w:val="000000"/>
          <w:sz w:val="24"/>
          <w:szCs w:val="24"/>
        </w:rPr>
        <w:t xml:space="preserve"> unsupervised </w:t>
      </w:r>
      <w:r w:rsidR="00551359">
        <w:rPr>
          <w:rFonts w:asciiTheme="majorBidi" w:eastAsia="Linux Libertine" w:hAnsiTheme="majorBidi" w:cstheme="majorBidi"/>
          <w:color w:val="000000"/>
          <w:sz w:val="24"/>
          <w:szCs w:val="24"/>
        </w:rPr>
        <w:t xml:space="preserve">and supervised </w:t>
      </w:r>
      <w:r w:rsidR="00F83CBA">
        <w:rPr>
          <w:rFonts w:asciiTheme="majorBidi" w:eastAsia="Linux Libertine" w:hAnsiTheme="majorBidi" w:cstheme="majorBidi"/>
          <w:color w:val="000000"/>
          <w:sz w:val="24"/>
          <w:szCs w:val="24"/>
        </w:rPr>
        <w:t xml:space="preserve">machine learning methods to </w:t>
      </w:r>
      <w:r w:rsidR="0024298D">
        <w:rPr>
          <w:rFonts w:asciiTheme="majorBidi" w:eastAsia="Linux Libertine" w:hAnsiTheme="majorBidi" w:cstheme="majorBidi"/>
          <w:color w:val="000000"/>
          <w:sz w:val="24"/>
          <w:szCs w:val="24"/>
        </w:rPr>
        <w:t>predict</w:t>
      </w:r>
      <w:r w:rsidR="00F83CBA">
        <w:rPr>
          <w:rFonts w:asciiTheme="majorBidi" w:eastAsia="Linux Libertine" w:hAnsiTheme="majorBidi" w:cstheme="majorBidi"/>
          <w:color w:val="000000"/>
          <w:sz w:val="24"/>
          <w:szCs w:val="24"/>
        </w:rPr>
        <w:t xml:space="preserve"> </w:t>
      </w:r>
      <w:r w:rsidR="00AA3046">
        <w:rPr>
          <w:rFonts w:asciiTheme="majorBidi" w:eastAsia="Linux Libertine" w:hAnsiTheme="majorBidi" w:cstheme="majorBidi"/>
          <w:color w:val="000000"/>
          <w:sz w:val="24"/>
          <w:szCs w:val="24"/>
        </w:rPr>
        <w:t>resulting clinical outcomes such as healthy populations versus diseased populations</w:t>
      </w:r>
      <w:commentRangeEnd w:id="195"/>
      <w:r w:rsidR="00A641F9">
        <w:rPr>
          <w:rStyle w:val="CommentReference"/>
        </w:rPr>
        <w:commentReference w:id="195"/>
      </w:r>
      <w:del w:id="206" w:author="Alexis Jones" w:date="2024-12-07T21:07:00Z" w16du:dateUtc="2024-12-08T03:07:00Z">
        <w:r w:rsidR="004B5457" w:rsidDel="004011FC">
          <w:rPr>
            <w:rFonts w:asciiTheme="majorBidi" w:eastAsia="Linux Libertine" w:hAnsiTheme="majorBidi" w:cstheme="majorBidi"/>
            <w:color w:val="000000"/>
            <w:sz w:val="24"/>
            <w:szCs w:val="24"/>
          </w:rPr>
          <w:delText xml:space="preserve"> (p. 2)</w:delText>
        </w:r>
      </w:del>
      <w:r w:rsidR="00AA3046">
        <w:rPr>
          <w:rFonts w:asciiTheme="majorBidi" w:eastAsia="Linux Libertine" w:hAnsiTheme="majorBidi" w:cstheme="majorBidi"/>
          <w:color w:val="000000"/>
          <w:sz w:val="24"/>
          <w:szCs w:val="24"/>
        </w:rPr>
        <w:t>.</w:t>
      </w:r>
      <w:r w:rsidR="00EC72C9">
        <w:rPr>
          <w:rFonts w:asciiTheme="majorBidi" w:eastAsia="Linux Libertine" w:hAnsiTheme="majorBidi" w:cstheme="majorBidi"/>
          <w:color w:val="000000"/>
          <w:sz w:val="24"/>
          <w:szCs w:val="24"/>
        </w:rPr>
        <w:t xml:space="preserve"> Our project aims to build on this research with greater training and tuning toward existing biological knowledge cross-validated across different FCS file scan results.</w:t>
      </w:r>
    </w:p>
    <w:p w14:paraId="12351F39" w14:textId="3AA08C31" w:rsidR="000C34AC" w:rsidRDefault="000C34AC" w:rsidP="00695073">
      <w:pPr>
        <w:pStyle w:val="Head2"/>
        <w:tabs>
          <w:tab w:val="left" w:pos="540"/>
        </w:tabs>
        <w:spacing w:beforeLines="30" w:before="72" w:afterLines="30" w:after="72"/>
        <w:ind w:left="180"/>
        <w:jc w:val="left"/>
        <w:pPrChange w:id="207" w:author="Ally Hartzell" w:date="2024-12-09T13:22:00Z" w16du:dateUtc="2024-12-09T20:22:00Z">
          <w:pPr>
            <w:pStyle w:val="Head2"/>
            <w:tabs>
              <w:tab w:val="left" w:pos="540"/>
            </w:tabs>
            <w:spacing w:beforeLines="30" w:before="72" w:afterLines="30" w:after="72"/>
            <w:ind w:left="180"/>
          </w:pPr>
        </w:pPrChange>
      </w:pPr>
      <w:r w:rsidRPr="00B7297E">
        <w:t>3.5</w:t>
      </w:r>
      <w:r w:rsidR="008A5958">
        <w:tab/>
      </w:r>
      <w:r w:rsidRPr="00F33643">
        <w:t xml:space="preserve">Recommendations for </w:t>
      </w:r>
      <w:ins w:id="208" w:author="Ally Hartzell" w:date="2024-12-09T13:22:00Z" w16du:dateUtc="2024-12-09T20:22:00Z">
        <w:r w:rsidR="00695073">
          <w:t>U</w:t>
        </w:r>
      </w:ins>
      <w:del w:id="209" w:author="Ally Hartzell" w:date="2024-12-09T13:22:00Z" w16du:dateUtc="2024-12-09T20:22:00Z">
        <w:r w:rsidRPr="00F33643" w:rsidDel="00695073">
          <w:delText>u</w:delText>
        </w:r>
      </w:del>
      <w:r w:rsidRPr="00F33643">
        <w:t xml:space="preserve">sing </w:t>
      </w:r>
      <w:ins w:id="210" w:author="Ally Hartzell" w:date="2024-12-09T13:22:00Z" w16du:dateUtc="2024-12-09T20:22:00Z">
        <w:r w:rsidR="00695073">
          <w:t>A</w:t>
        </w:r>
      </w:ins>
      <w:del w:id="211" w:author="Ally Hartzell" w:date="2024-12-09T13:22:00Z" w16du:dateUtc="2024-12-09T20:22:00Z">
        <w:r w:rsidRPr="00F33643" w:rsidDel="00695073">
          <w:delText>a</w:delText>
        </w:r>
      </w:del>
      <w:r w:rsidRPr="00F33643">
        <w:t xml:space="preserve">rtificial </w:t>
      </w:r>
      <w:ins w:id="212" w:author="Ally Hartzell" w:date="2024-12-09T13:22:00Z" w16du:dateUtc="2024-12-09T20:22:00Z">
        <w:r w:rsidR="00695073">
          <w:t>I</w:t>
        </w:r>
      </w:ins>
      <w:del w:id="213" w:author="Ally Hartzell" w:date="2024-12-09T13:22:00Z" w16du:dateUtc="2024-12-09T20:22:00Z">
        <w:r w:rsidRPr="00F33643" w:rsidDel="00695073">
          <w:delText>i</w:delText>
        </w:r>
      </w:del>
      <w:r w:rsidRPr="00F33643">
        <w:t xml:space="preserve">ntelligence in </w:t>
      </w:r>
      <w:ins w:id="214" w:author="Ally Hartzell" w:date="2024-12-09T13:22:00Z" w16du:dateUtc="2024-12-09T20:22:00Z">
        <w:r w:rsidR="00695073">
          <w:t>C</w:t>
        </w:r>
      </w:ins>
      <w:del w:id="215" w:author="Ally Hartzell" w:date="2024-12-09T13:22:00Z" w16du:dateUtc="2024-12-09T20:22:00Z">
        <w:r w:rsidRPr="00F33643" w:rsidDel="00695073">
          <w:delText>c</w:delText>
        </w:r>
      </w:del>
      <w:r w:rsidRPr="00F33643">
        <w:t xml:space="preserve">linical </w:t>
      </w:r>
      <w:ins w:id="216" w:author="Ally Hartzell" w:date="2024-12-09T13:22:00Z" w16du:dateUtc="2024-12-09T20:22:00Z">
        <w:r w:rsidR="00695073">
          <w:t>F</w:t>
        </w:r>
      </w:ins>
      <w:del w:id="217" w:author="Ally Hartzell" w:date="2024-12-09T13:22:00Z" w16du:dateUtc="2024-12-09T20:22:00Z">
        <w:r w:rsidRPr="00F33643" w:rsidDel="00695073">
          <w:delText>f</w:delText>
        </w:r>
      </w:del>
      <w:r w:rsidRPr="00F33643">
        <w:t xml:space="preserve">low </w:t>
      </w:r>
      <w:ins w:id="218" w:author="Ally Hartzell" w:date="2024-12-09T13:22:00Z" w16du:dateUtc="2024-12-09T20:22:00Z">
        <w:r w:rsidR="00695073">
          <w:t>C</w:t>
        </w:r>
      </w:ins>
      <w:del w:id="219" w:author="Ally Hartzell" w:date="2024-12-09T13:22:00Z" w16du:dateUtc="2024-12-09T20:22:00Z">
        <w:r w:rsidRPr="00F33643" w:rsidDel="00695073">
          <w:delText>c</w:delText>
        </w:r>
      </w:del>
      <w:r w:rsidRPr="00F33643">
        <w:t>ytometry</w:t>
      </w:r>
    </w:p>
    <w:p w14:paraId="44E8FCFE" w14:textId="751677D7" w:rsidR="00F068E5" w:rsidRDefault="0011365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Most recently, Ng et al. (2024) focuse</w:t>
      </w:r>
      <w:ins w:id="220" w:author="Alexis Jones" w:date="2024-12-07T21:11:00Z" w16du:dateUtc="2024-12-08T03:11:00Z">
        <w:r w:rsidR="00A641F9">
          <w:rPr>
            <w:rFonts w:asciiTheme="majorBidi" w:eastAsia="Linux Libertine" w:hAnsiTheme="majorBidi" w:cstheme="majorBidi"/>
            <w:color w:val="000000"/>
            <w:sz w:val="24"/>
            <w:szCs w:val="24"/>
          </w:rPr>
          <w:t>d</w:t>
        </w:r>
      </w:ins>
      <w:del w:id="221" w:author="Alexis Jones" w:date="2024-12-07T21:11:00Z" w16du:dateUtc="2024-12-08T03:11:00Z">
        <w:r w:rsidDel="00A641F9">
          <w:rPr>
            <w:rFonts w:asciiTheme="majorBidi" w:eastAsia="Linux Libertine" w:hAnsiTheme="majorBidi" w:cstheme="majorBidi"/>
            <w:color w:val="000000"/>
            <w:sz w:val="24"/>
            <w:szCs w:val="24"/>
          </w:rPr>
          <w:delText>s</w:delText>
        </w:r>
      </w:del>
      <w:r>
        <w:rPr>
          <w:rFonts w:asciiTheme="majorBidi" w:eastAsia="Linux Libertine" w:hAnsiTheme="majorBidi" w:cstheme="majorBidi"/>
          <w:color w:val="000000"/>
          <w:sz w:val="24"/>
          <w:szCs w:val="24"/>
        </w:rPr>
        <w:t xml:space="preserve"> on a more interdisciplinary approach to using artificial intelligence in flow cytometry with unique considerations for clinical risk management, quality control and assurance, and computational efficiency. This require</w:t>
      </w:r>
      <w:ins w:id="222" w:author="Alexis Jones" w:date="2024-12-07T21:11:00Z" w16du:dateUtc="2024-12-08T03:11:00Z">
        <w:r w:rsidR="00A641F9">
          <w:rPr>
            <w:rFonts w:asciiTheme="majorBidi" w:eastAsia="Linux Libertine" w:hAnsiTheme="majorBidi" w:cstheme="majorBidi"/>
            <w:color w:val="000000"/>
            <w:sz w:val="24"/>
            <w:szCs w:val="24"/>
          </w:rPr>
          <w:t>d</w:t>
        </w:r>
      </w:ins>
      <w:del w:id="223" w:author="Alexis Jones" w:date="2024-12-07T21:11:00Z" w16du:dateUtc="2024-12-08T03:11:00Z">
        <w:r w:rsidDel="00A641F9">
          <w:rPr>
            <w:rFonts w:asciiTheme="majorBidi" w:eastAsia="Linux Libertine" w:hAnsiTheme="majorBidi" w:cstheme="majorBidi"/>
            <w:color w:val="000000"/>
            <w:sz w:val="24"/>
            <w:szCs w:val="24"/>
          </w:rPr>
          <w:delText>s</w:delText>
        </w:r>
      </w:del>
      <w:r>
        <w:rPr>
          <w:rFonts w:asciiTheme="majorBidi" w:eastAsia="Linux Libertine" w:hAnsiTheme="majorBidi" w:cstheme="majorBidi"/>
          <w:color w:val="000000"/>
          <w:sz w:val="24"/>
          <w:szCs w:val="24"/>
        </w:rPr>
        <w:t xml:space="preserve"> extensive consideration as to the narrative annotations required for clinical implementation. Though the article is comprehensive across multiple sectors related to flow cytometry and the technical and regulatory nuances required when applying artificial intelligence, </w:t>
      </w:r>
      <w:del w:id="224" w:author="Alexis Jones" w:date="2024-12-07T21:11:00Z" w16du:dateUtc="2024-12-08T03:11:00Z">
        <w:r w:rsidDel="00A641F9">
          <w:rPr>
            <w:rFonts w:asciiTheme="majorBidi" w:eastAsia="Linux Libertine" w:hAnsiTheme="majorBidi" w:cstheme="majorBidi"/>
            <w:color w:val="000000"/>
            <w:sz w:val="24"/>
            <w:szCs w:val="24"/>
          </w:rPr>
          <w:delText xml:space="preserve">it </w:delText>
        </w:r>
      </w:del>
      <w:ins w:id="225" w:author="Alexis Jones" w:date="2024-12-07T21:11:00Z" w16du:dateUtc="2024-12-08T03:11:00Z">
        <w:r w:rsidR="00A641F9">
          <w:rPr>
            <w:rFonts w:asciiTheme="majorBidi" w:eastAsia="Linux Libertine" w:hAnsiTheme="majorBidi" w:cstheme="majorBidi"/>
            <w:color w:val="000000"/>
            <w:sz w:val="24"/>
            <w:szCs w:val="24"/>
          </w:rPr>
          <w:t xml:space="preserve">Ng et al. </w:t>
        </w:r>
      </w:ins>
      <w:r>
        <w:rPr>
          <w:rFonts w:asciiTheme="majorBidi" w:eastAsia="Linux Libertine" w:hAnsiTheme="majorBidi" w:cstheme="majorBidi"/>
          <w:color w:val="000000"/>
          <w:sz w:val="24"/>
          <w:szCs w:val="24"/>
        </w:rPr>
        <w:t>only provide</w:t>
      </w:r>
      <w:ins w:id="226" w:author="Alexis Jones" w:date="2024-12-07T21:11:00Z" w16du:dateUtc="2024-12-08T03:11:00Z">
        <w:r w:rsidR="00A641F9">
          <w:rPr>
            <w:rFonts w:asciiTheme="majorBidi" w:eastAsia="Linux Libertine" w:hAnsiTheme="majorBidi" w:cstheme="majorBidi"/>
            <w:color w:val="000000"/>
            <w:sz w:val="24"/>
            <w:szCs w:val="24"/>
          </w:rPr>
          <w:t>d</w:t>
        </w:r>
      </w:ins>
      <w:del w:id="227" w:author="Alexis Jones" w:date="2024-12-07T21:11:00Z" w16du:dateUtc="2024-12-08T03:11:00Z">
        <w:r w:rsidDel="00A641F9">
          <w:rPr>
            <w:rFonts w:asciiTheme="majorBidi" w:eastAsia="Linux Libertine" w:hAnsiTheme="majorBidi" w:cstheme="majorBidi"/>
            <w:color w:val="000000"/>
            <w:sz w:val="24"/>
            <w:szCs w:val="24"/>
          </w:rPr>
          <w:delText>s</w:delText>
        </w:r>
      </w:del>
      <w:r>
        <w:rPr>
          <w:rFonts w:asciiTheme="majorBidi" w:eastAsia="Linux Libertine" w:hAnsiTheme="majorBidi" w:cstheme="majorBidi"/>
          <w:color w:val="000000"/>
          <w:sz w:val="24"/>
          <w:szCs w:val="24"/>
        </w:rPr>
        <w:t xml:space="preserve"> general recommendations and guidance for future scientist</w:t>
      </w:r>
      <w:ins w:id="228" w:author="Alexis Jones" w:date="2024-12-07T21:11:00Z" w16du:dateUtc="2024-12-08T03:11:00Z">
        <w:r w:rsidR="00A641F9">
          <w:rPr>
            <w:rFonts w:asciiTheme="majorBidi" w:eastAsia="Linux Libertine" w:hAnsiTheme="majorBidi" w:cstheme="majorBidi"/>
            <w:color w:val="000000"/>
            <w:sz w:val="24"/>
            <w:szCs w:val="24"/>
          </w:rPr>
          <w:t>s</w:t>
        </w:r>
      </w:ins>
      <w:r>
        <w:rPr>
          <w:rFonts w:asciiTheme="majorBidi" w:eastAsia="Linux Libertine" w:hAnsiTheme="majorBidi" w:cstheme="majorBidi"/>
          <w:color w:val="000000"/>
          <w:sz w:val="24"/>
          <w:szCs w:val="24"/>
        </w:rPr>
        <w:t xml:space="preserve"> who wish to leverage this new technology. Relative to our existing work, our research team aims to apply these general recommendations and implement them in an open-</w:t>
      </w:r>
      <w:r>
        <w:rPr>
          <w:rFonts w:asciiTheme="majorBidi" w:eastAsia="Linux Libertine" w:hAnsiTheme="majorBidi" w:cstheme="majorBidi"/>
          <w:color w:val="000000"/>
          <w:sz w:val="24"/>
          <w:szCs w:val="24"/>
        </w:rPr>
        <w:lastRenderedPageBreak/>
        <w:t>source and demonstrable product for flow cytometry automatic gating.</w:t>
      </w:r>
    </w:p>
    <w:p w14:paraId="4CAAF195" w14:textId="32757668" w:rsidR="006B1107" w:rsidRPr="00470AAB" w:rsidRDefault="006B1107" w:rsidP="00775F12">
      <w:pPr>
        <w:pStyle w:val="Head1"/>
        <w:tabs>
          <w:tab w:val="left" w:pos="360"/>
        </w:tabs>
        <w:spacing w:beforeLines="30" w:before="72" w:afterLines="30" w:after="72"/>
        <w:ind w:left="0" w:hanging="10"/>
      </w:pPr>
      <w:r w:rsidRPr="00B842AD">
        <w:t>4</w:t>
      </w:r>
      <w:r w:rsidR="008A5958" w:rsidRPr="00B842AD">
        <w:rPr>
          <w:rFonts w:asciiTheme="majorBidi" w:hAnsiTheme="majorBidi" w:cstheme="majorBidi"/>
          <w:szCs w:val="24"/>
        </w:rPr>
        <w:tab/>
      </w:r>
      <w:r w:rsidR="00661314" w:rsidRPr="00B842AD">
        <w:t>Methodology</w:t>
      </w:r>
    </w:p>
    <w:p w14:paraId="04562C3F" w14:textId="72E61872" w:rsidR="00015AE5" w:rsidRPr="00470AAB" w:rsidRDefault="00E8777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Our platform approach is organized into several key subtopics, starting with data extraction. </w:t>
      </w:r>
      <w:r w:rsidR="004E5D1B" w:rsidRPr="00470AAB">
        <w:rPr>
          <w:rFonts w:asciiTheme="majorBidi" w:eastAsia="Linux Libertine" w:hAnsiTheme="majorBidi" w:cstheme="majorBidi"/>
          <w:color w:val="000000" w:themeColor="text1"/>
          <w:sz w:val="24"/>
          <w:szCs w:val="24"/>
        </w:rPr>
        <w:t xml:space="preserve">The FCS files were read using </w:t>
      </w:r>
      <w:proofErr w:type="spellStart"/>
      <w:r w:rsidR="004E5D1B" w:rsidRPr="00470AAB">
        <w:rPr>
          <w:rFonts w:asciiTheme="majorBidi" w:eastAsia="Linux Libertine" w:hAnsiTheme="majorBidi" w:cstheme="majorBidi"/>
          <w:color w:val="000000" w:themeColor="text1"/>
          <w:sz w:val="24"/>
          <w:szCs w:val="24"/>
        </w:rPr>
        <w:t>FlowCal</w:t>
      </w:r>
      <w:proofErr w:type="spellEnd"/>
      <w:ins w:id="229" w:author="Alexis Jones" w:date="2024-12-08T10:09:00Z" w16du:dateUtc="2024-12-08T16:09:00Z">
        <w:r w:rsidR="00B842AD">
          <w:rPr>
            <w:rFonts w:asciiTheme="majorBidi" w:eastAsia="Linux Libertine" w:hAnsiTheme="majorBidi" w:cstheme="majorBidi"/>
            <w:color w:val="000000" w:themeColor="text1"/>
            <w:sz w:val="24"/>
            <w:szCs w:val="24"/>
          </w:rPr>
          <w:t>. Then, they</w:t>
        </w:r>
      </w:ins>
      <w:del w:id="230" w:author="Alexis Jones" w:date="2024-12-08T10:09:00Z" w16du:dateUtc="2024-12-08T16:09:00Z">
        <w:r w:rsidR="004E5D1B" w:rsidRPr="00470AAB" w:rsidDel="00B842AD">
          <w:rPr>
            <w:rFonts w:asciiTheme="majorBidi" w:eastAsia="Linux Libertine" w:hAnsiTheme="majorBidi" w:cstheme="majorBidi"/>
            <w:color w:val="000000" w:themeColor="text1"/>
            <w:sz w:val="24"/>
            <w:szCs w:val="24"/>
          </w:rPr>
          <w:delText>,</w:delText>
        </w:r>
      </w:del>
      <w:r w:rsidR="004E5D1B" w:rsidRPr="00470AAB">
        <w:rPr>
          <w:rFonts w:asciiTheme="majorBidi" w:eastAsia="Linux Libertine" w:hAnsiTheme="majorBidi" w:cstheme="majorBidi"/>
          <w:color w:val="000000" w:themeColor="text1"/>
          <w:sz w:val="24"/>
          <w:szCs w:val="24"/>
        </w:rPr>
        <w:t xml:space="preserve"> </w:t>
      </w:r>
      <w:del w:id="231" w:author="Alexis Jones" w:date="2024-12-08T10:10:00Z" w16du:dateUtc="2024-12-08T16:10:00Z">
        <w:r w:rsidR="004E5D1B" w:rsidRPr="00470AAB" w:rsidDel="00B842AD">
          <w:rPr>
            <w:rFonts w:asciiTheme="majorBidi" w:eastAsia="Linux Libertine" w:hAnsiTheme="majorBidi" w:cstheme="majorBidi"/>
            <w:color w:val="000000" w:themeColor="text1"/>
            <w:sz w:val="24"/>
            <w:szCs w:val="24"/>
          </w:rPr>
          <w:delText xml:space="preserve">which </w:delText>
        </w:r>
      </w:del>
      <w:r w:rsidR="004E5D1B" w:rsidRPr="00470AAB">
        <w:rPr>
          <w:rFonts w:asciiTheme="majorBidi" w:eastAsia="Linux Libertine" w:hAnsiTheme="majorBidi" w:cstheme="majorBidi"/>
          <w:color w:val="000000" w:themeColor="text1"/>
          <w:sz w:val="24"/>
          <w:szCs w:val="24"/>
        </w:rPr>
        <w:t>were</w:t>
      </w:r>
      <w:del w:id="232" w:author="Alexis Jones" w:date="2024-12-08T10:10:00Z" w16du:dateUtc="2024-12-08T16:10:00Z">
        <w:r w:rsidR="004E5D1B" w:rsidRPr="00470AAB" w:rsidDel="00B842AD">
          <w:rPr>
            <w:rFonts w:asciiTheme="majorBidi" w:eastAsia="Linux Libertine" w:hAnsiTheme="majorBidi" w:cstheme="majorBidi"/>
            <w:color w:val="000000" w:themeColor="text1"/>
            <w:sz w:val="24"/>
            <w:szCs w:val="24"/>
          </w:rPr>
          <w:delText xml:space="preserve"> then</w:delText>
        </w:r>
      </w:del>
      <w:r w:rsidR="004E5D1B" w:rsidRPr="00470AAB">
        <w:rPr>
          <w:rFonts w:asciiTheme="majorBidi" w:eastAsia="Linux Libertine" w:hAnsiTheme="majorBidi" w:cstheme="majorBidi"/>
          <w:color w:val="000000" w:themeColor="text1"/>
          <w:sz w:val="24"/>
          <w:szCs w:val="24"/>
        </w:rPr>
        <w:t xml:space="preserve"> transformed into NumPy and Pandas objects to facilitate compatibility with </w:t>
      </w:r>
      <w:commentRangeStart w:id="233"/>
      <w:ins w:id="234" w:author="Alexis Jones" w:date="2024-12-08T10:10:00Z" w16du:dateUtc="2024-12-08T16:10:00Z">
        <w:r w:rsidR="00B842AD">
          <w:rPr>
            <w:rFonts w:asciiTheme="majorBidi" w:eastAsia="Linux Libertine" w:hAnsiTheme="majorBidi" w:cstheme="majorBidi"/>
            <w:color w:val="000000" w:themeColor="text1"/>
            <w:sz w:val="24"/>
            <w:szCs w:val="24"/>
          </w:rPr>
          <w:t>i</w:t>
        </w:r>
      </w:ins>
      <w:del w:id="235" w:author="Alexis Jones" w:date="2024-12-08T10:10:00Z" w16du:dateUtc="2024-12-08T16:10:00Z">
        <w:r w:rsidR="004E5D1B" w:rsidRPr="00470AAB" w:rsidDel="00B842AD">
          <w:rPr>
            <w:rFonts w:asciiTheme="majorBidi" w:eastAsia="Linux Libertine" w:hAnsiTheme="majorBidi" w:cstheme="majorBidi"/>
            <w:color w:val="000000" w:themeColor="text1"/>
            <w:sz w:val="24"/>
            <w:szCs w:val="24"/>
          </w:rPr>
          <w:delText>I</w:delText>
        </w:r>
      </w:del>
      <w:r w:rsidR="004E5D1B" w:rsidRPr="00470AAB">
        <w:rPr>
          <w:rFonts w:asciiTheme="majorBidi" w:eastAsia="Linux Libertine" w:hAnsiTheme="majorBidi" w:cstheme="majorBidi"/>
          <w:color w:val="000000" w:themeColor="text1"/>
          <w:sz w:val="24"/>
          <w:szCs w:val="24"/>
        </w:rPr>
        <w:t xml:space="preserve">nteractive </w:t>
      </w:r>
      <w:ins w:id="236" w:author="Alexis Jones" w:date="2024-12-08T10:10:00Z" w16du:dateUtc="2024-12-08T16:10:00Z">
        <w:r w:rsidR="00B842AD">
          <w:rPr>
            <w:rFonts w:asciiTheme="majorBidi" w:eastAsia="Linux Libertine" w:hAnsiTheme="majorBidi" w:cstheme="majorBidi"/>
            <w:color w:val="000000" w:themeColor="text1"/>
            <w:sz w:val="24"/>
            <w:szCs w:val="24"/>
          </w:rPr>
          <w:t>d</w:t>
        </w:r>
      </w:ins>
      <w:del w:id="237" w:author="Alexis Jones" w:date="2024-12-08T10:10:00Z" w16du:dateUtc="2024-12-08T16:10:00Z">
        <w:r w:rsidR="004E5D1B" w:rsidRPr="00470AAB" w:rsidDel="00B842AD">
          <w:rPr>
            <w:rFonts w:asciiTheme="majorBidi" w:eastAsia="Linux Libertine" w:hAnsiTheme="majorBidi" w:cstheme="majorBidi"/>
            <w:color w:val="000000" w:themeColor="text1"/>
            <w:sz w:val="24"/>
            <w:szCs w:val="24"/>
          </w:rPr>
          <w:delText>D</w:delText>
        </w:r>
      </w:del>
      <w:r w:rsidR="004E5D1B" w:rsidRPr="00470AAB">
        <w:rPr>
          <w:rFonts w:asciiTheme="majorBidi" w:eastAsia="Linux Libertine" w:hAnsiTheme="majorBidi" w:cstheme="majorBidi"/>
          <w:color w:val="000000" w:themeColor="text1"/>
          <w:sz w:val="24"/>
          <w:szCs w:val="24"/>
        </w:rPr>
        <w:t xml:space="preserve">evelopment </w:t>
      </w:r>
      <w:ins w:id="238" w:author="Alexis Jones" w:date="2024-12-08T10:10:00Z" w16du:dateUtc="2024-12-08T16:10:00Z">
        <w:r w:rsidR="00B842AD">
          <w:rPr>
            <w:rFonts w:asciiTheme="majorBidi" w:eastAsia="Linux Libertine" w:hAnsiTheme="majorBidi" w:cstheme="majorBidi"/>
            <w:color w:val="000000" w:themeColor="text1"/>
            <w:sz w:val="24"/>
            <w:szCs w:val="24"/>
          </w:rPr>
          <w:t>e</w:t>
        </w:r>
      </w:ins>
      <w:del w:id="239" w:author="Alexis Jones" w:date="2024-12-08T10:10:00Z" w16du:dateUtc="2024-12-08T16:10:00Z">
        <w:r w:rsidR="004E5D1B" w:rsidRPr="00470AAB" w:rsidDel="00B842AD">
          <w:rPr>
            <w:rFonts w:asciiTheme="majorBidi" w:eastAsia="Linux Libertine" w:hAnsiTheme="majorBidi" w:cstheme="majorBidi"/>
            <w:color w:val="000000" w:themeColor="text1"/>
            <w:sz w:val="24"/>
            <w:szCs w:val="24"/>
          </w:rPr>
          <w:delText>E</w:delText>
        </w:r>
      </w:del>
      <w:r w:rsidR="004E5D1B" w:rsidRPr="00470AAB">
        <w:rPr>
          <w:rFonts w:asciiTheme="majorBidi" w:eastAsia="Linux Libertine" w:hAnsiTheme="majorBidi" w:cstheme="majorBidi"/>
          <w:color w:val="000000" w:themeColor="text1"/>
          <w:sz w:val="24"/>
          <w:szCs w:val="24"/>
        </w:rPr>
        <w:t>nvironments</w:t>
      </w:r>
      <w:commentRangeEnd w:id="233"/>
      <w:r w:rsidR="00B842AD">
        <w:rPr>
          <w:rStyle w:val="CommentReference"/>
        </w:rPr>
        <w:commentReference w:id="233"/>
      </w:r>
      <w:ins w:id="240" w:author="Alexis Jones" w:date="2024-12-08T10:11:00Z" w16du:dateUtc="2024-12-08T16:11:00Z">
        <w:r w:rsidR="00B842AD">
          <w:rPr>
            <w:rFonts w:asciiTheme="majorBidi" w:eastAsia="Linux Libertine" w:hAnsiTheme="majorBidi" w:cstheme="majorBidi"/>
            <w:color w:val="000000" w:themeColor="text1"/>
            <w:sz w:val="24"/>
            <w:szCs w:val="24"/>
          </w:rPr>
          <w:t xml:space="preserve"> </w:t>
        </w:r>
      </w:ins>
      <w:del w:id="241" w:author="Alexis Jones" w:date="2024-12-08T10:11:00Z" w16du:dateUtc="2024-12-08T16:11:00Z">
        <w:r w:rsidR="004E5D1B" w:rsidRPr="00470AAB" w:rsidDel="00B842AD">
          <w:rPr>
            <w:rFonts w:asciiTheme="majorBidi" w:eastAsia="Linux Libertine" w:hAnsiTheme="majorBidi" w:cstheme="majorBidi"/>
            <w:color w:val="000000" w:themeColor="text1"/>
            <w:sz w:val="24"/>
            <w:szCs w:val="24"/>
          </w:rPr>
          <w:delText xml:space="preserve"> (IDEs), </w:delText>
        </w:r>
      </w:del>
      <w:ins w:id="242" w:author="Alexis Jones" w:date="2024-12-08T10:12:00Z" w16du:dateUtc="2024-12-08T16:12:00Z">
        <w:r w:rsidR="00B842AD">
          <w:rPr>
            <w:rFonts w:asciiTheme="majorBidi" w:eastAsia="Linux Libertine" w:hAnsiTheme="majorBidi" w:cstheme="majorBidi"/>
            <w:color w:val="000000" w:themeColor="text1"/>
            <w:sz w:val="24"/>
            <w:szCs w:val="24"/>
          </w:rPr>
          <w:t xml:space="preserve">(i.e., </w:t>
        </w:r>
      </w:ins>
      <w:del w:id="243" w:author="Alexis Jones" w:date="2024-12-08T10:12:00Z" w16du:dateUtc="2024-12-08T16:12:00Z">
        <w:r w:rsidR="004E5D1B" w:rsidRPr="00470AAB" w:rsidDel="00B842AD">
          <w:rPr>
            <w:rFonts w:asciiTheme="majorBidi" w:eastAsia="Linux Libertine" w:hAnsiTheme="majorBidi" w:cstheme="majorBidi"/>
            <w:color w:val="000000" w:themeColor="text1"/>
            <w:sz w:val="24"/>
            <w:szCs w:val="24"/>
          </w:rPr>
          <w:delText xml:space="preserve">specifically with </w:delText>
        </w:r>
      </w:del>
      <w:proofErr w:type="spellStart"/>
      <w:r w:rsidR="004E5D1B" w:rsidRPr="00470AAB">
        <w:rPr>
          <w:rFonts w:asciiTheme="majorBidi" w:eastAsia="Linux Libertine" w:hAnsiTheme="majorBidi" w:cstheme="majorBidi"/>
          <w:color w:val="000000" w:themeColor="text1"/>
          <w:sz w:val="24"/>
          <w:szCs w:val="24"/>
        </w:rPr>
        <w:t>Jupyter</w:t>
      </w:r>
      <w:proofErr w:type="spellEnd"/>
      <w:r w:rsidR="004E5D1B" w:rsidRPr="00470AAB">
        <w:rPr>
          <w:rFonts w:asciiTheme="majorBidi" w:eastAsia="Linux Libertine" w:hAnsiTheme="majorBidi" w:cstheme="majorBidi"/>
          <w:color w:val="000000" w:themeColor="text1"/>
          <w:sz w:val="24"/>
          <w:szCs w:val="24"/>
        </w:rPr>
        <w:t xml:space="preserve"> Notebook and Google Col</w:t>
      </w:r>
      <w:ins w:id="244" w:author="Ally Hartzell" w:date="2024-12-09T13:14:00Z" w16du:dateUtc="2024-12-09T20:14:00Z">
        <w:r w:rsidR="000146BB">
          <w:rPr>
            <w:rFonts w:asciiTheme="majorBidi" w:eastAsia="Linux Libertine" w:hAnsiTheme="majorBidi" w:cstheme="majorBidi"/>
            <w:color w:val="000000" w:themeColor="text1"/>
            <w:sz w:val="24"/>
            <w:szCs w:val="24"/>
          </w:rPr>
          <w:t>l</w:t>
        </w:r>
      </w:ins>
      <w:r w:rsidR="004E5D1B" w:rsidRPr="00470AAB">
        <w:rPr>
          <w:rFonts w:asciiTheme="majorBidi" w:eastAsia="Linux Libertine" w:hAnsiTheme="majorBidi" w:cstheme="majorBidi"/>
          <w:color w:val="000000" w:themeColor="text1"/>
          <w:sz w:val="24"/>
          <w:szCs w:val="24"/>
        </w:rPr>
        <w:t>ab</w:t>
      </w:r>
      <w:ins w:id="245" w:author="Alexis Jones" w:date="2024-12-08T10:12:00Z" w16du:dateUtc="2024-12-08T16:12:00Z">
        <w:r w:rsidR="00B842AD">
          <w:rPr>
            <w:rFonts w:asciiTheme="majorBidi" w:eastAsia="Linux Libertine" w:hAnsiTheme="majorBidi" w:cstheme="majorBidi"/>
            <w:color w:val="000000" w:themeColor="text1"/>
            <w:sz w:val="24"/>
            <w:szCs w:val="24"/>
          </w:rPr>
          <w:t>)</w:t>
        </w:r>
      </w:ins>
      <w:r w:rsidR="008E7E33" w:rsidRPr="00470AAB">
        <w:rPr>
          <w:rFonts w:asciiTheme="majorBidi" w:eastAsia="Linux Libertine" w:hAnsiTheme="majorBidi" w:cstheme="majorBidi"/>
          <w:color w:val="000000" w:themeColor="text1"/>
          <w:sz w:val="24"/>
          <w:szCs w:val="24"/>
        </w:rPr>
        <w:t xml:space="preserve"> for our purposes</w:t>
      </w:r>
      <w:r w:rsidRPr="00470AAB">
        <w:rPr>
          <w:rFonts w:asciiTheme="majorBidi" w:eastAsia="Linux Libertine" w:hAnsiTheme="majorBidi" w:cstheme="majorBidi"/>
          <w:color w:val="000000" w:themeColor="text1"/>
          <w:sz w:val="24"/>
          <w:szCs w:val="24"/>
        </w:rPr>
        <w:t xml:space="preserve">. Exploratory </w:t>
      </w:r>
      <w:ins w:id="246" w:author="Alexis Jones" w:date="2024-12-08T10:13:00Z" w16du:dateUtc="2024-12-08T16:13:00Z">
        <w:r w:rsidR="00B842AD">
          <w:rPr>
            <w:rFonts w:asciiTheme="majorBidi" w:eastAsia="Linux Libertine" w:hAnsiTheme="majorBidi" w:cstheme="majorBidi"/>
            <w:color w:val="000000" w:themeColor="text1"/>
            <w:sz w:val="24"/>
            <w:szCs w:val="24"/>
          </w:rPr>
          <w:t>d</w:t>
        </w:r>
      </w:ins>
      <w:del w:id="247" w:author="Alexis Jones" w:date="2024-12-08T10:13:00Z" w16du:dateUtc="2024-12-08T16:13:00Z">
        <w:r w:rsidRPr="00470AAB" w:rsidDel="00B842AD">
          <w:rPr>
            <w:rFonts w:asciiTheme="majorBidi" w:eastAsia="Linux Libertine" w:hAnsiTheme="majorBidi" w:cstheme="majorBidi"/>
            <w:color w:val="000000" w:themeColor="text1"/>
            <w:sz w:val="24"/>
            <w:szCs w:val="24"/>
          </w:rPr>
          <w:delText>D</w:delText>
        </w:r>
      </w:del>
      <w:r w:rsidRPr="00470AAB">
        <w:rPr>
          <w:rFonts w:asciiTheme="majorBidi" w:eastAsia="Linux Libertine" w:hAnsiTheme="majorBidi" w:cstheme="majorBidi"/>
          <w:color w:val="000000" w:themeColor="text1"/>
          <w:sz w:val="24"/>
          <w:szCs w:val="24"/>
        </w:rPr>
        <w:t xml:space="preserve">ata </w:t>
      </w:r>
      <w:ins w:id="248" w:author="Alexis Jones" w:date="2024-12-08T10:13:00Z" w16du:dateUtc="2024-12-08T16:13:00Z">
        <w:r w:rsidR="00B842AD">
          <w:rPr>
            <w:rFonts w:asciiTheme="majorBidi" w:eastAsia="Linux Libertine" w:hAnsiTheme="majorBidi" w:cstheme="majorBidi"/>
            <w:color w:val="000000" w:themeColor="text1"/>
            <w:sz w:val="24"/>
            <w:szCs w:val="24"/>
          </w:rPr>
          <w:t>a</w:t>
        </w:r>
      </w:ins>
      <w:del w:id="249" w:author="Alexis Jones" w:date="2024-12-08T10:13:00Z" w16du:dateUtc="2024-12-08T16:13:00Z">
        <w:r w:rsidRPr="00470AAB" w:rsidDel="00B842AD">
          <w:rPr>
            <w:rFonts w:asciiTheme="majorBidi" w:eastAsia="Linux Libertine" w:hAnsiTheme="majorBidi" w:cstheme="majorBidi"/>
            <w:color w:val="000000" w:themeColor="text1"/>
            <w:sz w:val="24"/>
            <w:szCs w:val="24"/>
          </w:rPr>
          <w:delText>A</w:delText>
        </w:r>
      </w:del>
      <w:r w:rsidRPr="00470AAB">
        <w:rPr>
          <w:rFonts w:asciiTheme="majorBidi" w:eastAsia="Linux Libertine" w:hAnsiTheme="majorBidi" w:cstheme="majorBidi"/>
          <w:color w:val="000000" w:themeColor="text1"/>
          <w:sz w:val="24"/>
          <w:szCs w:val="24"/>
        </w:rPr>
        <w:t xml:space="preserve">nalysis (EDA) was then </w:t>
      </w:r>
      <w:r w:rsidR="00E2173A" w:rsidRPr="00470AAB">
        <w:rPr>
          <w:rFonts w:asciiTheme="majorBidi" w:eastAsia="Linux Libertine" w:hAnsiTheme="majorBidi" w:cstheme="majorBidi"/>
          <w:color w:val="000000" w:themeColor="text1"/>
          <w:sz w:val="24"/>
          <w:szCs w:val="24"/>
        </w:rPr>
        <w:t>performed</w:t>
      </w:r>
      <w:r w:rsidRPr="00470AAB">
        <w:rPr>
          <w:rFonts w:asciiTheme="majorBidi" w:eastAsia="Linux Libertine" w:hAnsiTheme="majorBidi" w:cstheme="majorBidi"/>
          <w:color w:val="000000" w:themeColor="text1"/>
          <w:sz w:val="24"/>
          <w:szCs w:val="24"/>
        </w:rPr>
        <w:t xml:space="preserve"> to generate data visualizations and detect outliers</w:t>
      </w:r>
      <w:r w:rsidR="00174A1A" w:rsidRPr="00470AAB">
        <w:rPr>
          <w:rFonts w:asciiTheme="majorBidi" w:eastAsia="Linux Libertine" w:hAnsiTheme="majorBidi" w:cstheme="majorBidi"/>
          <w:color w:val="000000" w:themeColor="text1"/>
          <w:sz w:val="24"/>
          <w:szCs w:val="24"/>
        </w:rPr>
        <w:t xml:space="preserve">, which </w:t>
      </w:r>
      <w:r w:rsidR="00624CE6">
        <w:rPr>
          <w:rFonts w:asciiTheme="majorBidi" w:eastAsia="Linux Libertine" w:hAnsiTheme="majorBidi" w:cstheme="majorBidi"/>
          <w:color w:val="000000" w:themeColor="text1"/>
          <w:sz w:val="24"/>
          <w:szCs w:val="24"/>
        </w:rPr>
        <w:t>assisted</w:t>
      </w:r>
      <w:r w:rsidRPr="00470AAB">
        <w:rPr>
          <w:rFonts w:asciiTheme="majorBidi" w:eastAsia="Linux Libertine" w:hAnsiTheme="majorBidi" w:cstheme="majorBidi"/>
          <w:color w:val="000000" w:themeColor="text1"/>
          <w:sz w:val="24"/>
          <w:szCs w:val="24"/>
        </w:rPr>
        <w:t xml:space="preserve"> the data </w:t>
      </w:r>
      <w:r w:rsidR="00174A1A" w:rsidRPr="00470AAB">
        <w:rPr>
          <w:rFonts w:asciiTheme="majorBidi" w:eastAsia="Linux Libertine" w:hAnsiTheme="majorBidi" w:cstheme="majorBidi"/>
          <w:color w:val="000000" w:themeColor="text1"/>
          <w:sz w:val="24"/>
          <w:szCs w:val="24"/>
        </w:rPr>
        <w:t>preprocessing</w:t>
      </w:r>
      <w:r w:rsidRPr="00470AAB">
        <w:rPr>
          <w:rFonts w:asciiTheme="majorBidi" w:eastAsia="Linux Libertine" w:hAnsiTheme="majorBidi" w:cstheme="majorBidi"/>
          <w:color w:val="000000" w:themeColor="text1"/>
          <w:sz w:val="24"/>
          <w:szCs w:val="24"/>
        </w:rPr>
        <w:t xml:space="preserve">. </w:t>
      </w:r>
      <w:r w:rsidR="00C06869" w:rsidRPr="00470AAB">
        <w:rPr>
          <w:rFonts w:asciiTheme="majorBidi" w:eastAsia="Linux Libertine" w:hAnsiTheme="majorBidi" w:cstheme="majorBidi"/>
          <w:color w:val="000000" w:themeColor="text1"/>
          <w:sz w:val="24"/>
          <w:szCs w:val="24"/>
        </w:rPr>
        <w:t>Dimensionality</w:t>
      </w:r>
      <w:r w:rsidRPr="00470AAB">
        <w:rPr>
          <w:rFonts w:asciiTheme="majorBidi" w:eastAsia="Linux Libertine" w:hAnsiTheme="majorBidi" w:cstheme="majorBidi"/>
          <w:color w:val="000000" w:themeColor="text1"/>
          <w:sz w:val="24"/>
          <w:szCs w:val="24"/>
        </w:rPr>
        <w:t xml:space="preserve"> reduction </w:t>
      </w:r>
      <w:r w:rsidR="00C06869" w:rsidRPr="00470AAB">
        <w:rPr>
          <w:rFonts w:asciiTheme="majorBidi" w:eastAsia="Linux Libertine" w:hAnsiTheme="majorBidi" w:cstheme="majorBidi"/>
          <w:color w:val="000000" w:themeColor="text1"/>
          <w:sz w:val="24"/>
          <w:szCs w:val="24"/>
        </w:rPr>
        <w:t xml:space="preserve">measures were used to </w:t>
      </w:r>
      <w:r w:rsidRPr="00470AAB">
        <w:rPr>
          <w:rFonts w:asciiTheme="majorBidi" w:eastAsia="Linux Libertine" w:hAnsiTheme="majorBidi" w:cstheme="majorBidi"/>
          <w:color w:val="000000" w:themeColor="text1"/>
          <w:sz w:val="24"/>
          <w:szCs w:val="24"/>
        </w:rPr>
        <w:t xml:space="preserve">simplify the </w:t>
      </w:r>
      <w:r w:rsidR="00C06869" w:rsidRPr="00470AAB">
        <w:rPr>
          <w:rFonts w:asciiTheme="majorBidi" w:eastAsia="Linux Libertine" w:hAnsiTheme="majorBidi" w:cstheme="majorBidi"/>
          <w:color w:val="000000" w:themeColor="text1"/>
          <w:sz w:val="24"/>
          <w:szCs w:val="24"/>
        </w:rPr>
        <w:t>multi</w:t>
      </w:r>
      <w:del w:id="250" w:author="Alexis Jones" w:date="2024-12-08T10:13:00Z" w16du:dateUtc="2024-12-08T16:13:00Z">
        <w:r w:rsidR="00C06869" w:rsidRPr="00470AAB" w:rsidDel="00B842AD">
          <w:rPr>
            <w:rFonts w:asciiTheme="majorBidi" w:eastAsia="Linux Libertine" w:hAnsiTheme="majorBidi" w:cstheme="majorBidi"/>
            <w:color w:val="000000" w:themeColor="text1"/>
            <w:sz w:val="24"/>
            <w:szCs w:val="24"/>
          </w:rPr>
          <w:delText>-</w:delText>
        </w:r>
      </w:del>
      <w:r w:rsidR="00C06869" w:rsidRPr="00470AAB">
        <w:rPr>
          <w:rFonts w:asciiTheme="majorBidi" w:eastAsia="Linux Libertine" w:hAnsiTheme="majorBidi" w:cstheme="majorBidi"/>
          <w:color w:val="000000" w:themeColor="text1"/>
          <w:sz w:val="24"/>
          <w:szCs w:val="24"/>
        </w:rPr>
        <w:t xml:space="preserve">channel </w:t>
      </w:r>
      <w:r w:rsidRPr="00470AAB">
        <w:rPr>
          <w:rFonts w:asciiTheme="majorBidi" w:eastAsia="Linux Libertine" w:hAnsiTheme="majorBidi" w:cstheme="majorBidi"/>
          <w:color w:val="000000" w:themeColor="text1"/>
          <w:sz w:val="24"/>
          <w:szCs w:val="24"/>
        </w:rPr>
        <w:t xml:space="preserve">complexity of the </w:t>
      </w:r>
      <w:r w:rsidR="00C06869" w:rsidRPr="00470AAB">
        <w:rPr>
          <w:rFonts w:asciiTheme="majorBidi" w:eastAsia="Linux Libertine" w:hAnsiTheme="majorBidi" w:cstheme="majorBidi"/>
          <w:color w:val="000000" w:themeColor="text1"/>
          <w:sz w:val="24"/>
          <w:szCs w:val="24"/>
        </w:rPr>
        <w:t xml:space="preserve">original </w:t>
      </w:r>
      <w:r w:rsidRPr="00470AAB">
        <w:rPr>
          <w:rFonts w:asciiTheme="majorBidi" w:eastAsia="Linux Libertine" w:hAnsiTheme="majorBidi" w:cstheme="majorBidi"/>
          <w:color w:val="000000" w:themeColor="text1"/>
          <w:sz w:val="24"/>
          <w:szCs w:val="24"/>
        </w:rPr>
        <w:t xml:space="preserve">data before feeding the sets into the </w:t>
      </w:r>
      <w:r w:rsidR="00C06869" w:rsidRPr="00470AAB">
        <w:rPr>
          <w:rFonts w:asciiTheme="majorBidi" w:eastAsia="Linux Libertine" w:hAnsiTheme="majorBidi" w:cstheme="majorBidi"/>
          <w:color w:val="000000" w:themeColor="text1"/>
          <w:sz w:val="24"/>
          <w:szCs w:val="24"/>
        </w:rPr>
        <w:t>various models and machine learning methods</w:t>
      </w:r>
      <w:r w:rsidRPr="00470AAB">
        <w:rPr>
          <w:rFonts w:asciiTheme="majorBidi" w:eastAsia="Linux Libertine" w:hAnsiTheme="majorBidi" w:cstheme="majorBidi"/>
          <w:color w:val="000000" w:themeColor="text1"/>
          <w:sz w:val="24"/>
          <w:szCs w:val="24"/>
        </w:rPr>
        <w:t>.</w:t>
      </w:r>
      <w:r w:rsidR="009C147F" w:rsidRPr="00470AAB">
        <w:rPr>
          <w:rFonts w:asciiTheme="majorBidi" w:eastAsia="Linux Libertine" w:hAnsiTheme="majorBidi" w:cstheme="majorBidi"/>
          <w:color w:val="000000" w:themeColor="text1"/>
          <w:sz w:val="24"/>
          <w:szCs w:val="24"/>
        </w:rPr>
        <w:t xml:space="preserve"> </w:t>
      </w:r>
      <w:r w:rsidR="00C06869" w:rsidRPr="00470AAB">
        <w:rPr>
          <w:rFonts w:asciiTheme="majorBidi" w:eastAsia="Linux Libertine" w:hAnsiTheme="majorBidi" w:cstheme="majorBidi"/>
          <w:color w:val="000000" w:themeColor="text1"/>
          <w:sz w:val="24"/>
          <w:szCs w:val="24"/>
        </w:rPr>
        <w:t xml:space="preserve">Products for the </w:t>
      </w:r>
      <w:r w:rsidRPr="00470AAB">
        <w:rPr>
          <w:rFonts w:asciiTheme="majorBidi" w:eastAsia="Linux Libertine" w:hAnsiTheme="majorBidi" w:cstheme="majorBidi"/>
          <w:color w:val="000000" w:themeColor="text1"/>
          <w:sz w:val="24"/>
          <w:szCs w:val="24"/>
        </w:rPr>
        <w:t xml:space="preserve">final launch of the completed flow analysis </w:t>
      </w:r>
      <w:r w:rsidR="00C06869" w:rsidRPr="00470AAB">
        <w:rPr>
          <w:rFonts w:asciiTheme="majorBidi" w:eastAsia="Linux Libertine" w:hAnsiTheme="majorBidi" w:cstheme="majorBidi"/>
          <w:color w:val="000000" w:themeColor="text1"/>
          <w:sz w:val="24"/>
          <w:szCs w:val="24"/>
        </w:rPr>
        <w:t>can be found at the following GitHub repository link at</w:t>
      </w:r>
      <w:r w:rsidR="009C147F" w:rsidRPr="00470AAB">
        <w:rPr>
          <w:rFonts w:asciiTheme="majorBidi" w:eastAsia="Linux Libertine" w:hAnsiTheme="majorBidi" w:cstheme="majorBidi"/>
          <w:color w:val="000000" w:themeColor="text1"/>
          <w:sz w:val="24"/>
          <w:szCs w:val="24"/>
        </w:rPr>
        <w:t xml:space="preserve"> </w:t>
      </w:r>
      <w:commentRangeStart w:id="251"/>
      <w:commentRangeStart w:id="252"/>
      <w:r w:rsidR="00624CE6">
        <w:fldChar w:fldCharType="begin"/>
      </w:r>
      <w:r w:rsidR="00624CE6">
        <w:instrText>HYPERLINK "https://github.com/vanguardfox/ADS599"</w:instrText>
      </w:r>
      <w:r w:rsidR="00624CE6">
        <w:fldChar w:fldCharType="separate"/>
      </w:r>
      <w:r w:rsidR="00624CE6" w:rsidRPr="00F16C42">
        <w:rPr>
          <w:rStyle w:val="Hyperlink"/>
          <w:rFonts w:asciiTheme="majorBidi" w:eastAsia="Linux Libertine" w:hAnsiTheme="majorBidi" w:cstheme="majorBidi"/>
          <w:sz w:val="24"/>
          <w:szCs w:val="24"/>
        </w:rPr>
        <w:t>https://github.com/vanguardfox/ADS599</w:t>
      </w:r>
      <w:r w:rsidR="00624CE6">
        <w:rPr>
          <w:rStyle w:val="Hyperlink"/>
          <w:rFonts w:asciiTheme="majorBidi" w:eastAsia="Linux Libertine" w:hAnsiTheme="majorBidi" w:cstheme="majorBidi"/>
          <w:sz w:val="24"/>
          <w:szCs w:val="24"/>
        </w:rPr>
        <w:fldChar w:fldCharType="end"/>
      </w:r>
      <w:r w:rsidR="00624CE6">
        <w:rPr>
          <w:rFonts w:asciiTheme="majorBidi" w:eastAsia="Linux Libertine" w:hAnsiTheme="majorBidi" w:cstheme="majorBidi"/>
          <w:color w:val="000000" w:themeColor="text1"/>
          <w:sz w:val="24"/>
          <w:szCs w:val="24"/>
        </w:rPr>
        <w:t>.</w:t>
      </w:r>
      <w:commentRangeEnd w:id="251"/>
      <w:r w:rsidR="00E01CD7">
        <w:rPr>
          <w:rStyle w:val="CommentReference"/>
        </w:rPr>
        <w:commentReference w:id="251"/>
      </w:r>
      <w:commentRangeEnd w:id="252"/>
      <w:r w:rsidR="005F6979">
        <w:rPr>
          <w:rStyle w:val="CommentReference"/>
        </w:rPr>
        <w:commentReference w:id="252"/>
      </w:r>
    </w:p>
    <w:p w14:paraId="380D6EE0" w14:textId="7FEB0CED" w:rsidR="002A7B72" w:rsidRPr="00470AAB" w:rsidRDefault="002A7B72" w:rsidP="000146BB">
      <w:pPr>
        <w:pStyle w:val="Head2"/>
        <w:tabs>
          <w:tab w:val="left" w:pos="540"/>
        </w:tabs>
        <w:spacing w:beforeLines="30" w:before="72" w:afterLines="30" w:after="72"/>
        <w:ind w:left="180"/>
        <w:jc w:val="left"/>
        <w:pPrChange w:id="253" w:author="Ally Hartzell" w:date="2024-12-09T13:14:00Z" w16du:dateUtc="2024-12-09T20:14:00Z">
          <w:pPr>
            <w:pStyle w:val="Head2"/>
            <w:tabs>
              <w:tab w:val="left" w:pos="540"/>
            </w:tabs>
            <w:spacing w:beforeLines="30" w:before="72" w:afterLines="30" w:after="72"/>
            <w:ind w:left="180"/>
          </w:pPr>
        </w:pPrChange>
      </w:pPr>
      <w:r w:rsidRPr="00470AAB">
        <w:t>4.1</w:t>
      </w:r>
      <w:r w:rsidR="008A5958">
        <w:tab/>
      </w:r>
      <w:r w:rsidRPr="00470AAB">
        <w:t xml:space="preserve">Data </w:t>
      </w:r>
      <w:r w:rsidR="00EE4145" w:rsidRPr="00470AAB">
        <w:t>Extraction</w:t>
      </w:r>
      <w:r w:rsidRPr="00470AAB">
        <w:t xml:space="preserve"> and </w:t>
      </w:r>
      <w:r w:rsidR="008F2DB1" w:rsidRPr="00470AAB">
        <w:t>Data Structure</w:t>
      </w:r>
      <w:r w:rsidRPr="00470AAB">
        <w:t xml:space="preserve"> </w:t>
      </w:r>
      <w:r w:rsidR="002E182D" w:rsidRPr="00470AAB">
        <w:t>Conversion</w:t>
      </w:r>
    </w:p>
    <w:p w14:paraId="5BA6FC68" w14:textId="356345FD" w:rsidR="009C147F" w:rsidRPr="00470AAB" w:rsidRDefault="009C147F"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The flow cytometry data</w:t>
      </w:r>
      <w:ins w:id="254" w:author="Ally Hartzell" w:date="2024-12-09T13:14:00Z" w16du:dateUtc="2024-12-09T20:14:00Z">
        <w:r w:rsidR="000146BB">
          <w:rPr>
            <w:rFonts w:asciiTheme="majorBidi" w:eastAsia="Linux Libertine" w:hAnsiTheme="majorBidi" w:cstheme="majorBidi"/>
            <w:color w:val="000000" w:themeColor="text1"/>
            <w:sz w:val="24"/>
            <w:szCs w:val="24"/>
          </w:rPr>
          <w:t xml:space="preserve"> </w:t>
        </w:r>
      </w:ins>
      <w:r w:rsidRPr="00470AAB">
        <w:rPr>
          <w:rFonts w:asciiTheme="majorBidi" w:eastAsia="Linux Libertine" w:hAnsiTheme="majorBidi" w:cstheme="majorBidi"/>
          <w:color w:val="000000" w:themeColor="text1"/>
          <w:sz w:val="24"/>
          <w:szCs w:val="24"/>
        </w:rPr>
        <w:t xml:space="preserve">set was acquired from </w:t>
      </w:r>
      <w:proofErr w:type="spellStart"/>
      <w:r w:rsidRPr="00470AAB">
        <w:rPr>
          <w:rFonts w:asciiTheme="majorBidi" w:eastAsia="Linux Libertine" w:hAnsiTheme="majorBidi" w:cstheme="majorBidi"/>
          <w:color w:val="000000" w:themeColor="text1"/>
          <w:sz w:val="24"/>
          <w:szCs w:val="24"/>
        </w:rPr>
        <w:t>FlowRepository</w:t>
      </w:r>
      <w:proofErr w:type="spellEnd"/>
      <w:r w:rsidRPr="00470AAB">
        <w:rPr>
          <w:rFonts w:asciiTheme="majorBidi" w:eastAsia="Linux Libertine" w:hAnsiTheme="majorBidi" w:cstheme="majorBidi"/>
          <w:color w:val="000000" w:themeColor="text1"/>
          <w:sz w:val="24"/>
          <w:szCs w:val="24"/>
        </w:rPr>
        <w:t xml:space="preserve">, a public database for flow cytometry peer-reviewed experiments. It contains a staining panel from Mair and </w:t>
      </w:r>
      <w:proofErr w:type="spellStart"/>
      <w:r w:rsidRPr="00470AAB">
        <w:rPr>
          <w:rFonts w:asciiTheme="majorBidi" w:eastAsia="Linux Libertine" w:hAnsiTheme="majorBidi" w:cstheme="majorBidi"/>
          <w:color w:val="000000" w:themeColor="text1"/>
          <w:sz w:val="24"/>
          <w:szCs w:val="24"/>
        </w:rPr>
        <w:t>Leichti’s</w:t>
      </w:r>
      <w:proofErr w:type="spellEnd"/>
      <w:r w:rsidRPr="00470AAB">
        <w:rPr>
          <w:rFonts w:asciiTheme="majorBidi" w:eastAsia="Linux Libertine" w:hAnsiTheme="majorBidi" w:cstheme="majorBidi"/>
          <w:color w:val="000000" w:themeColor="text1"/>
          <w:sz w:val="24"/>
          <w:szCs w:val="24"/>
        </w:rPr>
        <w:t xml:space="preserve"> (2020) article that aim</w:t>
      </w:r>
      <w:r w:rsidR="00282506" w:rsidRPr="00470AAB">
        <w:rPr>
          <w:rFonts w:asciiTheme="majorBidi" w:eastAsia="Linux Libertine" w:hAnsiTheme="majorBidi" w:cstheme="majorBidi"/>
          <w:color w:val="000000" w:themeColor="text1"/>
          <w:sz w:val="24"/>
          <w:szCs w:val="24"/>
        </w:rPr>
        <w:t>ed</w:t>
      </w:r>
      <w:r w:rsidRPr="00470AAB">
        <w:rPr>
          <w:rFonts w:asciiTheme="majorBidi" w:eastAsia="Linux Libertine" w:hAnsiTheme="majorBidi" w:cstheme="majorBidi"/>
          <w:color w:val="000000" w:themeColor="text1"/>
          <w:sz w:val="24"/>
          <w:szCs w:val="24"/>
        </w:rPr>
        <w:t xml:space="preserve"> to refine traditional and recently described markers for phenotyping dendritic cells and monocytes</w:t>
      </w:r>
      <w:del w:id="255" w:author="Alexis Jones" w:date="2024-12-08T10:15:00Z" w16du:dateUtc="2024-12-08T16:15:00Z">
        <w:r w:rsidR="00745A90" w:rsidRPr="00470AAB" w:rsidDel="00E01CD7">
          <w:rPr>
            <w:rFonts w:asciiTheme="majorBidi" w:eastAsia="Linux Libertine" w:hAnsiTheme="majorBidi" w:cstheme="majorBidi"/>
            <w:color w:val="000000" w:themeColor="text1"/>
            <w:sz w:val="24"/>
            <w:szCs w:val="24"/>
          </w:rPr>
          <w:delText xml:space="preserve"> – </w:delText>
        </w:r>
      </w:del>
      <w:ins w:id="256" w:author="Alexis Jones" w:date="2024-12-08T10:15:00Z" w16du:dateUtc="2024-12-08T16:15:00Z">
        <w:r w:rsidR="00E01CD7">
          <w:rPr>
            <w:rFonts w:asciiTheme="majorBidi" w:eastAsia="Linux Libertine" w:hAnsiTheme="majorBidi" w:cstheme="majorBidi"/>
            <w:color w:val="000000" w:themeColor="text1"/>
            <w:sz w:val="24"/>
            <w:szCs w:val="24"/>
          </w:rPr>
          <w:t>—cells</w:t>
        </w:r>
      </w:ins>
      <w:del w:id="257" w:author="Alexis Jones" w:date="2024-12-08T10:15:00Z" w16du:dateUtc="2024-12-08T16:15:00Z">
        <w:r w:rsidR="00745A90" w:rsidRPr="00470AAB" w:rsidDel="00E01CD7">
          <w:rPr>
            <w:rFonts w:asciiTheme="majorBidi" w:eastAsia="Linux Libertine" w:hAnsiTheme="majorBidi" w:cstheme="majorBidi"/>
            <w:color w:val="000000" w:themeColor="text1"/>
            <w:sz w:val="24"/>
            <w:szCs w:val="24"/>
          </w:rPr>
          <w:delText>cells</w:delText>
        </w:r>
      </w:del>
      <w:r w:rsidR="00745A90" w:rsidRPr="00470AAB">
        <w:rPr>
          <w:rFonts w:asciiTheme="majorBidi" w:eastAsia="Linux Libertine" w:hAnsiTheme="majorBidi" w:cstheme="majorBidi"/>
          <w:color w:val="000000" w:themeColor="text1"/>
          <w:sz w:val="24"/>
          <w:szCs w:val="24"/>
        </w:rPr>
        <w:t xml:space="preserve"> that play critical roles in the immune system</w:t>
      </w:r>
      <w:del w:id="258" w:author="Alexis Jones" w:date="2024-12-08T10:15:00Z" w16du:dateUtc="2024-12-08T16:15:00Z">
        <w:r w:rsidR="00745A90" w:rsidRPr="00470AAB" w:rsidDel="00E01CD7">
          <w:rPr>
            <w:rFonts w:asciiTheme="majorBidi" w:eastAsia="Linux Libertine" w:hAnsiTheme="majorBidi" w:cstheme="majorBidi"/>
            <w:color w:val="000000" w:themeColor="text1"/>
            <w:sz w:val="24"/>
            <w:szCs w:val="24"/>
          </w:rPr>
          <w:delText>,</w:delText>
        </w:r>
      </w:del>
      <w:r w:rsidR="00745A90" w:rsidRPr="00470AAB">
        <w:rPr>
          <w:rFonts w:asciiTheme="majorBidi" w:eastAsia="Linux Libertine" w:hAnsiTheme="majorBidi" w:cstheme="majorBidi"/>
          <w:color w:val="000000" w:themeColor="text1"/>
          <w:sz w:val="24"/>
          <w:szCs w:val="24"/>
        </w:rPr>
        <w:t xml:space="preserve"> and are thus indicators of immune response, disease status, and other marker</w:t>
      </w:r>
      <w:r w:rsidR="00BD5DDE" w:rsidRPr="00470AAB">
        <w:rPr>
          <w:rFonts w:asciiTheme="majorBidi" w:eastAsia="Linux Libertine" w:hAnsiTheme="majorBidi" w:cstheme="majorBidi"/>
          <w:color w:val="000000" w:themeColor="text1"/>
          <w:sz w:val="24"/>
          <w:szCs w:val="24"/>
        </w:rPr>
        <w:t>s</w:t>
      </w:r>
      <w:r w:rsidR="00745A90" w:rsidRPr="00470AAB">
        <w:rPr>
          <w:rFonts w:asciiTheme="majorBidi" w:eastAsia="Linux Libertine" w:hAnsiTheme="majorBidi" w:cstheme="majorBidi"/>
          <w:color w:val="000000" w:themeColor="text1"/>
          <w:sz w:val="24"/>
          <w:szCs w:val="24"/>
        </w:rPr>
        <w:t xml:space="preserve"> </w:t>
      </w:r>
      <w:r w:rsidR="00BD5DDE" w:rsidRPr="00470AAB">
        <w:rPr>
          <w:rFonts w:asciiTheme="majorBidi" w:eastAsia="Linux Libertine" w:hAnsiTheme="majorBidi" w:cstheme="majorBidi"/>
          <w:color w:val="000000" w:themeColor="text1"/>
          <w:sz w:val="24"/>
          <w:szCs w:val="24"/>
        </w:rPr>
        <w:t>of</w:t>
      </w:r>
      <w:r w:rsidR="00745A90" w:rsidRPr="00470AAB">
        <w:rPr>
          <w:rFonts w:asciiTheme="majorBidi" w:eastAsia="Linux Libertine" w:hAnsiTheme="majorBidi" w:cstheme="majorBidi"/>
          <w:color w:val="000000" w:themeColor="text1"/>
          <w:sz w:val="24"/>
          <w:szCs w:val="24"/>
        </w:rPr>
        <w:t xml:space="preserve"> pharmacological efficacy</w:t>
      </w:r>
      <w:r w:rsidRPr="00470AAB">
        <w:rPr>
          <w:rFonts w:asciiTheme="majorBidi" w:eastAsia="Linux Libertine" w:hAnsiTheme="majorBidi" w:cstheme="majorBidi"/>
          <w:color w:val="000000" w:themeColor="text1"/>
          <w:sz w:val="24"/>
          <w:szCs w:val="24"/>
        </w:rPr>
        <w:t xml:space="preserve">. The panel </w:t>
      </w:r>
      <w:r w:rsidR="004B43EF" w:rsidRPr="00470AAB">
        <w:rPr>
          <w:rFonts w:asciiTheme="majorBidi" w:eastAsia="Linux Libertine" w:hAnsiTheme="majorBidi" w:cstheme="majorBidi"/>
          <w:color w:val="000000" w:themeColor="text1"/>
          <w:sz w:val="24"/>
          <w:szCs w:val="24"/>
        </w:rPr>
        <w:t xml:space="preserve">data </w:t>
      </w:r>
      <w:del w:id="259" w:author="Ally Hartzell" w:date="2024-12-09T13:05:00Z" w16du:dateUtc="2024-12-09T20:05:00Z">
        <w:r w:rsidRPr="00470AAB" w:rsidDel="00F77AD7">
          <w:rPr>
            <w:rFonts w:asciiTheme="majorBidi" w:eastAsia="Linux Libertine" w:hAnsiTheme="majorBidi" w:cstheme="majorBidi"/>
            <w:color w:val="000000" w:themeColor="text1"/>
            <w:sz w:val="24"/>
            <w:szCs w:val="24"/>
          </w:rPr>
          <w:delText xml:space="preserve">is </w:delText>
        </w:r>
      </w:del>
      <w:ins w:id="260" w:author="Ally Hartzell" w:date="2024-12-09T13:05:00Z" w16du:dateUtc="2024-12-09T20:05:00Z">
        <w:r w:rsidR="00F77AD7">
          <w:rPr>
            <w:rFonts w:asciiTheme="majorBidi" w:eastAsia="Linux Libertine" w:hAnsiTheme="majorBidi" w:cstheme="majorBidi"/>
            <w:color w:val="000000" w:themeColor="text1"/>
            <w:sz w:val="24"/>
            <w:szCs w:val="24"/>
          </w:rPr>
          <w:t>are</w:t>
        </w:r>
        <w:r w:rsidR="00F77AD7" w:rsidRPr="00470AAB">
          <w:rPr>
            <w:rFonts w:asciiTheme="majorBidi" w:eastAsia="Linux Libertine" w:hAnsiTheme="majorBidi" w:cstheme="majorBidi"/>
            <w:color w:val="000000" w:themeColor="text1"/>
            <w:sz w:val="24"/>
            <w:szCs w:val="24"/>
          </w:rPr>
          <w:t xml:space="preserve"> </w:t>
        </w:r>
      </w:ins>
      <w:r w:rsidRPr="00470AAB">
        <w:rPr>
          <w:rFonts w:asciiTheme="majorBidi" w:eastAsia="Linux Libertine" w:hAnsiTheme="majorBidi" w:cstheme="majorBidi"/>
          <w:color w:val="000000" w:themeColor="text1"/>
          <w:sz w:val="24"/>
          <w:szCs w:val="24"/>
        </w:rPr>
        <w:t>composed of 23 fluorochrome markers</w:t>
      </w:r>
      <w:r w:rsidR="004B43EF" w:rsidRPr="00470AAB">
        <w:rPr>
          <w:rFonts w:asciiTheme="majorBidi" w:eastAsia="Linux Libertine" w:hAnsiTheme="majorBidi" w:cstheme="majorBidi"/>
          <w:color w:val="000000" w:themeColor="text1"/>
          <w:sz w:val="24"/>
          <w:szCs w:val="24"/>
        </w:rPr>
        <w:t>, t</w:t>
      </w:r>
      <w:r w:rsidRPr="00470AAB">
        <w:rPr>
          <w:rFonts w:asciiTheme="majorBidi" w:eastAsia="Linux Libertine" w:hAnsiTheme="majorBidi" w:cstheme="majorBidi"/>
          <w:color w:val="000000" w:themeColor="text1"/>
          <w:sz w:val="24"/>
          <w:szCs w:val="24"/>
        </w:rPr>
        <w:t>he time of collection</w:t>
      </w:r>
      <w:r w:rsidR="004B43EF" w:rsidRP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xml:space="preserve"> </w:t>
      </w:r>
      <w:r w:rsidR="004B43EF" w:rsidRPr="00470AAB">
        <w:rPr>
          <w:rFonts w:asciiTheme="majorBidi" w:eastAsia="Linux Libertine" w:hAnsiTheme="majorBidi" w:cstheme="majorBidi"/>
          <w:color w:val="000000" w:themeColor="text1"/>
          <w:sz w:val="24"/>
          <w:szCs w:val="24"/>
        </w:rPr>
        <w:t>and</w:t>
      </w:r>
      <w:r w:rsidRPr="00470AAB">
        <w:rPr>
          <w:rFonts w:asciiTheme="majorBidi" w:eastAsia="Linux Libertine" w:hAnsiTheme="majorBidi" w:cstheme="majorBidi"/>
          <w:color w:val="000000" w:themeColor="text1"/>
          <w:sz w:val="24"/>
          <w:szCs w:val="24"/>
        </w:rPr>
        <w:t xml:space="preserve"> forward scatter and side scatter measurements. There were 28 </w:t>
      </w:r>
      <w:r w:rsidR="004E5D1B" w:rsidRPr="00470AAB">
        <w:rPr>
          <w:rFonts w:asciiTheme="majorBidi" w:eastAsia="Linux Libertine" w:hAnsiTheme="majorBidi" w:cstheme="majorBidi"/>
          <w:color w:val="000000" w:themeColor="text1"/>
          <w:sz w:val="24"/>
          <w:szCs w:val="24"/>
        </w:rPr>
        <w:t>fluorescence</w:t>
      </w:r>
      <w:r w:rsidRPr="00470AAB">
        <w:rPr>
          <w:rFonts w:asciiTheme="majorBidi" w:eastAsia="Linux Libertine" w:hAnsiTheme="majorBidi" w:cstheme="majorBidi"/>
          <w:color w:val="000000" w:themeColor="text1"/>
          <w:sz w:val="24"/>
          <w:szCs w:val="24"/>
        </w:rPr>
        <w:t xml:space="preserve"> channels in total</w:t>
      </w:r>
      <w:del w:id="261" w:author="Alexis Jones" w:date="2024-12-08T10:16:00Z" w16du:dateUtc="2024-12-08T16:16:00Z">
        <w:r w:rsidRPr="00470AAB" w:rsidDel="00E01CD7">
          <w:rPr>
            <w:rFonts w:asciiTheme="majorBidi" w:eastAsia="Linux Libertine" w:hAnsiTheme="majorBidi" w:cstheme="majorBidi"/>
            <w:color w:val="000000" w:themeColor="text1"/>
            <w:sz w:val="24"/>
            <w:szCs w:val="24"/>
          </w:rPr>
          <w:delText xml:space="preserve">, </w:delText>
        </w:r>
        <w:r w:rsidR="0028279F" w:rsidRPr="00470AAB" w:rsidDel="00E01CD7">
          <w:rPr>
            <w:rFonts w:asciiTheme="majorBidi" w:eastAsia="Linux Libertine" w:hAnsiTheme="majorBidi" w:cstheme="majorBidi"/>
            <w:color w:val="000000" w:themeColor="text1"/>
            <w:sz w:val="24"/>
            <w:szCs w:val="24"/>
          </w:rPr>
          <w:delText>of which</w:delText>
        </w:r>
      </w:del>
      <w:ins w:id="262" w:author="Alexis Jones" w:date="2024-12-08T10:16:00Z" w16du:dateUtc="2024-12-08T16:16:00Z">
        <w:r w:rsidR="00E01CD7">
          <w:rPr>
            <w:rFonts w:asciiTheme="majorBidi" w:eastAsia="Linux Libertine" w:hAnsiTheme="majorBidi" w:cstheme="majorBidi"/>
            <w:color w:val="000000" w:themeColor="text1"/>
            <w:sz w:val="24"/>
            <w:szCs w:val="24"/>
          </w:rPr>
          <w:t>;</w:t>
        </w:r>
      </w:ins>
      <w:r w:rsidR="0028279F" w:rsidRPr="00470AAB">
        <w:rPr>
          <w:rFonts w:asciiTheme="majorBidi" w:eastAsia="Linux Libertine" w:hAnsiTheme="majorBidi" w:cstheme="majorBidi"/>
          <w:color w:val="000000" w:themeColor="text1"/>
          <w:sz w:val="24"/>
          <w:szCs w:val="24"/>
        </w:rPr>
        <w:t xml:space="preserve"> </w:t>
      </w:r>
      <w:r w:rsidR="004E5D1B" w:rsidRPr="00470AAB">
        <w:rPr>
          <w:rFonts w:asciiTheme="majorBidi" w:eastAsia="Linux Libertine" w:hAnsiTheme="majorBidi" w:cstheme="majorBidi"/>
          <w:color w:val="000000" w:themeColor="text1"/>
          <w:sz w:val="24"/>
          <w:szCs w:val="24"/>
        </w:rPr>
        <w:t>five</w:t>
      </w:r>
      <w:r w:rsidRPr="00470AAB">
        <w:rPr>
          <w:rFonts w:asciiTheme="majorBidi" w:eastAsia="Linux Libertine" w:hAnsiTheme="majorBidi" w:cstheme="majorBidi"/>
          <w:color w:val="000000" w:themeColor="text1"/>
          <w:sz w:val="24"/>
          <w:szCs w:val="24"/>
        </w:rPr>
        <w:t xml:space="preserve"> of the </w:t>
      </w:r>
      <w:r w:rsidR="0028279F" w:rsidRPr="00470AAB">
        <w:rPr>
          <w:rFonts w:asciiTheme="majorBidi" w:eastAsia="Linux Libertine" w:hAnsiTheme="majorBidi" w:cstheme="majorBidi"/>
          <w:color w:val="000000" w:themeColor="text1"/>
          <w:sz w:val="24"/>
          <w:szCs w:val="24"/>
        </w:rPr>
        <w:t xml:space="preserve">channel </w:t>
      </w:r>
      <w:r w:rsidRPr="00470AAB">
        <w:rPr>
          <w:rFonts w:asciiTheme="majorBidi" w:eastAsia="Linux Libertine" w:hAnsiTheme="majorBidi" w:cstheme="majorBidi"/>
          <w:color w:val="000000" w:themeColor="text1"/>
          <w:sz w:val="24"/>
          <w:szCs w:val="24"/>
        </w:rPr>
        <w:t xml:space="preserve">wavelengths </w:t>
      </w:r>
      <w:r w:rsidR="0028279F" w:rsidRPr="00470AAB">
        <w:rPr>
          <w:rFonts w:asciiTheme="majorBidi" w:eastAsia="Linux Libertine" w:hAnsiTheme="majorBidi" w:cstheme="majorBidi"/>
          <w:color w:val="000000" w:themeColor="text1"/>
          <w:sz w:val="24"/>
          <w:szCs w:val="24"/>
        </w:rPr>
        <w:t>were</w:t>
      </w:r>
      <w:r w:rsidRPr="00470AAB">
        <w:rPr>
          <w:rFonts w:asciiTheme="majorBidi" w:eastAsia="Linux Libertine" w:hAnsiTheme="majorBidi" w:cstheme="majorBidi"/>
          <w:color w:val="000000" w:themeColor="text1"/>
          <w:sz w:val="24"/>
          <w:szCs w:val="24"/>
        </w:rPr>
        <w:t xml:space="preserve"> unlabeled </w:t>
      </w:r>
      <w:del w:id="263" w:author="Ally Hartzell" w:date="2024-12-09T13:06:00Z" w16du:dateUtc="2024-12-09T20:06:00Z">
        <w:r w:rsidRPr="00470AAB" w:rsidDel="00F77AD7">
          <w:rPr>
            <w:rFonts w:asciiTheme="majorBidi" w:eastAsia="Linux Libertine" w:hAnsiTheme="majorBidi" w:cstheme="majorBidi"/>
            <w:color w:val="000000" w:themeColor="text1"/>
            <w:sz w:val="24"/>
            <w:szCs w:val="24"/>
          </w:rPr>
          <w:delText>as a consequence of</w:delText>
        </w:r>
      </w:del>
      <w:ins w:id="264" w:author="Ally Hartzell" w:date="2024-12-09T13:06:00Z" w16du:dateUtc="2024-12-09T20:06:00Z">
        <w:r w:rsidR="00F77AD7">
          <w:rPr>
            <w:rFonts w:asciiTheme="majorBidi" w:eastAsia="Linux Libertine" w:hAnsiTheme="majorBidi" w:cstheme="majorBidi"/>
            <w:color w:val="000000" w:themeColor="text1"/>
            <w:sz w:val="24"/>
            <w:szCs w:val="24"/>
          </w:rPr>
          <w:t>due to</w:t>
        </w:r>
      </w:ins>
      <w:r w:rsidRPr="00470AAB">
        <w:rPr>
          <w:rFonts w:asciiTheme="majorBidi" w:eastAsia="Linux Libertine" w:hAnsiTheme="majorBidi" w:cstheme="majorBidi"/>
          <w:color w:val="000000" w:themeColor="text1"/>
          <w:sz w:val="24"/>
          <w:szCs w:val="24"/>
        </w:rPr>
        <w:t xml:space="preserve"> continuous data acquisition. About 2 million cells were collected per sample, </w:t>
      </w:r>
      <w:r w:rsidR="004E5D1B" w:rsidRPr="00470AAB">
        <w:rPr>
          <w:rFonts w:asciiTheme="majorBidi" w:eastAsia="Linux Libertine" w:hAnsiTheme="majorBidi" w:cstheme="majorBidi"/>
          <w:color w:val="000000" w:themeColor="text1"/>
          <w:sz w:val="24"/>
          <w:szCs w:val="24"/>
        </w:rPr>
        <w:t xml:space="preserve">which </w:t>
      </w:r>
      <w:r w:rsidR="0061721E" w:rsidRPr="00470AAB">
        <w:rPr>
          <w:rFonts w:asciiTheme="majorBidi" w:eastAsia="Linux Libertine" w:hAnsiTheme="majorBidi" w:cstheme="majorBidi"/>
          <w:color w:val="000000" w:themeColor="text1"/>
          <w:sz w:val="24"/>
          <w:szCs w:val="24"/>
        </w:rPr>
        <w:t>were</w:t>
      </w:r>
      <w:r w:rsidR="004E5D1B" w:rsidRPr="00470AAB">
        <w:rPr>
          <w:rFonts w:asciiTheme="majorBidi" w:eastAsia="Linux Libertine" w:hAnsiTheme="majorBidi" w:cstheme="majorBidi"/>
          <w:color w:val="000000" w:themeColor="text1"/>
          <w:sz w:val="24"/>
          <w:szCs w:val="24"/>
        </w:rPr>
        <w:t xml:space="preserve"> reflected in the file sizes </w:t>
      </w:r>
      <w:r w:rsidR="002D022C" w:rsidRPr="00470AAB">
        <w:rPr>
          <w:rFonts w:asciiTheme="majorBidi" w:eastAsia="Linux Libertine" w:hAnsiTheme="majorBidi" w:cstheme="majorBidi"/>
          <w:color w:val="000000" w:themeColor="text1"/>
          <w:sz w:val="24"/>
          <w:szCs w:val="24"/>
        </w:rPr>
        <w:t xml:space="preserve">ranging </w:t>
      </w:r>
      <w:r w:rsidR="004E5D1B" w:rsidRPr="00470AAB">
        <w:rPr>
          <w:rFonts w:asciiTheme="majorBidi" w:eastAsia="Linux Libertine" w:hAnsiTheme="majorBidi" w:cstheme="majorBidi"/>
          <w:color w:val="000000" w:themeColor="text1"/>
          <w:sz w:val="24"/>
          <w:szCs w:val="24"/>
        </w:rPr>
        <w:t xml:space="preserve">between 267 to 405 megabytes for one PBMC </w:t>
      </w:r>
      <w:r w:rsidR="004E5D1B" w:rsidRPr="00470AAB">
        <w:rPr>
          <w:rFonts w:asciiTheme="majorBidi" w:eastAsia="Linux Libertine" w:hAnsiTheme="majorBidi" w:cstheme="majorBidi"/>
          <w:color w:val="000000" w:themeColor="text1"/>
          <w:sz w:val="24"/>
          <w:szCs w:val="24"/>
        </w:rPr>
        <w:t xml:space="preserve">FCS file. </w:t>
      </w:r>
      <w:r w:rsidR="002D022C" w:rsidRPr="00470AAB">
        <w:rPr>
          <w:rFonts w:asciiTheme="majorBidi" w:eastAsia="Linux Libertine" w:hAnsiTheme="majorBidi" w:cstheme="majorBidi"/>
          <w:color w:val="000000" w:themeColor="text1"/>
          <w:sz w:val="24"/>
          <w:szCs w:val="24"/>
        </w:rPr>
        <w:t>Additional c</w:t>
      </w:r>
      <w:r w:rsidR="004E5D1B" w:rsidRPr="00470AAB">
        <w:rPr>
          <w:rFonts w:asciiTheme="majorBidi" w:eastAsia="Linux Libertine" w:hAnsiTheme="majorBidi" w:cstheme="majorBidi"/>
          <w:color w:val="000000" w:themeColor="text1"/>
          <w:sz w:val="24"/>
          <w:szCs w:val="24"/>
        </w:rPr>
        <w:t xml:space="preserve">ompensation FCS files </w:t>
      </w:r>
      <w:r w:rsidR="002D022C" w:rsidRPr="00470AAB">
        <w:rPr>
          <w:rFonts w:asciiTheme="majorBidi" w:eastAsia="Linux Libertine" w:hAnsiTheme="majorBidi" w:cstheme="majorBidi"/>
          <w:color w:val="000000" w:themeColor="text1"/>
          <w:sz w:val="24"/>
          <w:szCs w:val="24"/>
        </w:rPr>
        <w:t>were</w:t>
      </w:r>
      <w:r w:rsidR="004E5D1B" w:rsidRPr="00470AAB">
        <w:rPr>
          <w:rFonts w:asciiTheme="majorBidi" w:eastAsia="Linux Libertine" w:hAnsiTheme="majorBidi" w:cstheme="majorBidi"/>
          <w:color w:val="000000" w:themeColor="text1"/>
          <w:sz w:val="24"/>
          <w:szCs w:val="24"/>
        </w:rPr>
        <w:t xml:space="preserve"> also included in the data</w:t>
      </w:r>
      <w:ins w:id="265" w:author="Ally Hartzell" w:date="2024-12-09T13:15:00Z" w16du:dateUtc="2024-12-09T20:15:00Z">
        <w:r w:rsidR="000146BB">
          <w:rPr>
            <w:rFonts w:asciiTheme="majorBidi" w:eastAsia="Linux Libertine" w:hAnsiTheme="majorBidi" w:cstheme="majorBidi"/>
            <w:color w:val="000000" w:themeColor="text1"/>
            <w:sz w:val="24"/>
            <w:szCs w:val="24"/>
          </w:rPr>
          <w:t xml:space="preserve"> </w:t>
        </w:r>
      </w:ins>
      <w:r w:rsidR="004E5D1B" w:rsidRPr="00470AAB">
        <w:rPr>
          <w:rFonts w:asciiTheme="majorBidi" w:eastAsia="Linux Libertine" w:hAnsiTheme="majorBidi" w:cstheme="majorBidi"/>
          <w:color w:val="000000" w:themeColor="text1"/>
          <w:sz w:val="24"/>
          <w:szCs w:val="24"/>
        </w:rPr>
        <w:t>set</w:t>
      </w:r>
      <w:r w:rsidR="003C3A53" w:rsidRPr="00470AAB">
        <w:rPr>
          <w:rFonts w:asciiTheme="majorBidi" w:eastAsia="Linux Libertine" w:hAnsiTheme="majorBidi" w:cstheme="majorBidi"/>
          <w:color w:val="000000" w:themeColor="text1"/>
          <w:sz w:val="24"/>
          <w:szCs w:val="24"/>
        </w:rPr>
        <w:t xml:space="preserve">. </w:t>
      </w:r>
    </w:p>
    <w:p w14:paraId="16F03E28" w14:textId="31202F64" w:rsidR="000568FF" w:rsidRPr="00470AAB" w:rsidRDefault="00DF1872"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FCS data </w:t>
      </w:r>
      <w:del w:id="266" w:author="Ally Hartzell" w:date="2024-12-09T13:15:00Z" w16du:dateUtc="2024-12-09T20:15:00Z">
        <w:r w:rsidRPr="00470AAB" w:rsidDel="000146BB">
          <w:rPr>
            <w:rFonts w:asciiTheme="majorBidi" w:eastAsia="Linux Libertine" w:hAnsiTheme="majorBidi" w:cstheme="majorBidi"/>
            <w:color w:val="000000" w:themeColor="text1"/>
            <w:sz w:val="24"/>
            <w:szCs w:val="24"/>
          </w:rPr>
          <w:delText xml:space="preserve">was </w:delText>
        </w:r>
      </w:del>
      <w:ins w:id="267" w:author="Ally Hartzell" w:date="2024-12-09T13:15:00Z" w16du:dateUtc="2024-12-09T20:15:00Z">
        <w:r w:rsidR="000146BB">
          <w:rPr>
            <w:rFonts w:asciiTheme="majorBidi" w:eastAsia="Linux Libertine" w:hAnsiTheme="majorBidi" w:cstheme="majorBidi"/>
            <w:color w:val="000000" w:themeColor="text1"/>
            <w:sz w:val="24"/>
            <w:szCs w:val="24"/>
          </w:rPr>
          <w:t>were</w:t>
        </w:r>
        <w:r w:rsidR="000146BB" w:rsidRPr="00470AAB">
          <w:rPr>
            <w:rFonts w:asciiTheme="majorBidi" w:eastAsia="Linux Libertine" w:hAnsiTheme="majorBidi" w:cstheme="majorBidi"/>
            <w:color w:val="000000" w:themeColor="text1"/>
            <w:sz w:val="24"/>
            <w:szCs w:val="24"/>
          </w:rPr>
          <w:t xml:space="preserve"> </w:t>
        </w:r>
      </w:ins>
      <w:r w:rsidRPr="00470AAB">
        <w:rPr>
          <w:rFonts w:asciiTheme="majorBidi" w:eastAsia="Linux Libertine" w:hAnsiTheme="majorBidi" w:cstheme="majorBidi"/>
          <w:color w:val="000000" w:themeColor="text1"/>
          <w:sz w:val="24"/>
          <w:szCs w:val="24"/>
        </w:rPr>
        <w:t>parsed and ingested as a</w:t>
      </w:r>
      <w:r w:rsidR="004E5D1B" w:rsidRPr="00470AAB">
        <w:rPr>
          <w:rFonts w:asciiTheme="majorBidi" w:eastAsia="Linux Libertine" w:hAnsiTheme="majorBidi" w:cstheme="majorBidi"/>
          <w:color w:val="000000" w:themeColor="text1"/>
          <w:sz w:val="24"/>
          <w:szCs w:val="24"/>
        </w:rPr>
        <w:t xml:space="preserve"> </w:t>
      </w:r>
      <w:proofErr w:type="spellStart"/>
      <w:r w:rsidR="004E5D1B" w:rsidRPr="00470AAB">
        <w:rPr>
          <w:rFonts w:asciiTheme="majorBidi" w:eastAsia="Linux Libertine" w:hAnsiTheme="majorBidi" w:cstheme="majorBidi"/>
          <w:color w:val="000000" w:themeColor="text1"/>
          <w:sz w:val="24"/>
          <w:szCs w:val="24"/>
        </w:rPr>
        <w:t>FlowCal.io.FCSData</w:t>
      </w:r>
      <w:proofErr w:type="spellEnd"/>
      <w:r w:rsidR="004E5D1B"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object, which is derived from a NumPy array. Data </w:t>
      </w:r>
      <w:del w:id="268" w:author="Ally Hartzell" w:date="2024-12-09T13:15:00Z" w16du:dateUtc="2024-12-09T20:15:00Z">
        <w:r w:rsidRPr="00470AAB" w:rsidDel="000146BB">
          <w:rPr>
            <w:rFonts w:asciiTheme="majorBidi" w:eastAsia="Linux Libertine" w:hAnsiTheme="majorBidi" w:cstheme="majorBidi"/>
            <w:color w:val="000000" w:themeColor="text1"/>
            <w:sz w:val="24"/>
            <w:szCs w:val="24"/>
          </w:rPr>
          <w:delText xml:space="preserve">was </w:delText>
        </w:r>
      </w:del>
      <w:ins w:id="269" w:author="Ally Hartzell" w:date="2024-12-09T13:15:00Z" w16du:dateUtc="2024-12-09T20:15:00Z">
        <w:r w:rsidR="000146BB">
          <w:rPr>
            <w:rFonts w:asciiTheme="majorBidi" w:eastAsia="Linux Libertine" w:hAnsiTheme="majorBidi" w:cstheme="majorBidi"/>
            <w:color w:val="000000" w:themeColor="text1"/>
            <w:sz w:val="24"/>
            <w:szCs w:val="24"/>
          </w:rPr>
          <w:t>were</w:t>
        </w:r>
        <w:r w:rsidR="000146BB" w:rsidRPr="00470AAB">
          <w:rPr>
            <w:rFonts w:asciiTheme="majorBidi" w:eastAsia="Linux Libertine" w:hAnsiTheme="majorBidi" w:cstheme="majorBidi"/>
            <w:color w:val="000000" w:themeColor="text1"/>
            <w:sz w:val="24"/>
            <w:szCs w:val="24"/>
          </w:rPr>
          <w:t xml:space="preserve"> </w:t>
        </w:r>
      </w:ins>
      <w:r w:rsidRPr="00470AAB">
        <w:rPr>
          <w:rFonts w:asciiTheme="majorBidi" w:eastAsia="Linux Libertine" w:hAnsiTheme="majorBidi" w:cstheme="majorBidi"/>
          <w:color w:val="000000" w:themeColor="text1"/>
          <w:sz w:val="24"/>
          <w:szCs w:val="24"/>
        </w:rPr>
        <w:t xml:space="preserve">found to be of float big-endian format, which was converted to little-endian format in a NumPy array </w:t>
      </w:r>
      <w:del w:id="270" w:author="Ally Hartzell" w:date="2024-12-09T13:15:00Z" w16du:dateUtc="2024-12-09T20:15:00Z">
        <w:r w:rsidRPr="00470AAB" w:rsidDel="000146BB">
          <w:rPr>
            <w:rFonts w:asciiTheme="majorBidi" w:eastAsia="Linux Libertine" w:hAnsiTheme="majorBidi" w:cstheme="majorBidi"/>
            <w:color w:val="000000" w:themeColor="text1"/>
            <w:sz w:val="24"/>
            <w:szCs w:val="24"/>
          </w:rPr>
          <w:delText xml:space="preserve">in order </w:delText>
        </w:r>
      </w:del>
      <w:r w:rsidRPr="00470AAB">
        <w:rPr>
          <w:rFonts w:asciiTheme="majorBidi" w:eastAsia="Linux Libertine" w:hAnsiTheme="majorBidi" w:cstheme="majorBidi"/>
          <w:color w:val="000000" w:themeColor="text1"/>
          <w:sz w:val="24"/>
          <w:szCs w:val="24"/>
        </w:rPr>
        <w:t>to facilitate downstream visualization plots and other data transformations for analysis</w:t>
      </w:r>
      <w:r w:rsidR="004E5D1B" w:rsidRPr="00470AAB">
        <w:rPr>
          <w:rFonts w:asciiTheme="majorBidi" w:eastAsia="Linux Libertine" w:hAnsiTheme="majorBidi" w:cstheme="majorBidi"/>
          <w:color w:val="000000" w:themeColor="text1"/>
          <w:sz w:val="24"/>
          <w:szCs w:val="24"/>
        </w:rPr>
        <w:t xml:space="preserve">. </w:t>
      </w:r>
    </w:p>
    <w:p w14:paraId="0F71B5A3" w14:textId="3758070A" w:rsidR="00A3398C" w:rsidRPr="00470AAB" w:rsidRDefault="004E5D1B"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The available attributes from the FCS metadata </w:t>
      </w:r>
      <w:r w:rsidR="000568FF" w:rsidRPr="00470AAB">
        <w:rPr>
          <w:rFonts w:asciiTheme="majorBidi" w:eastAsia="Linux Libertine" w:hAnsiTheme="majorBidi" w:cstheme="majorBidi"/>
          <w:color w:val="000000" w:themeColor="text1"/>
          <w:sz w:val="24"/>
          <w:szCs w:val="24"/>
        </w:rPr>
        <w:t>were further parsed</w:t>
      </w:r>
      <w:r w:rsidRPr="00470AAB">
        <w:rPr>
          <w:rFonts w:asciiTheme="majorBidi" w:eastAsia="Linux Libertine" w:hAnsiTheme="majorBidi" w:cstheme="majorBidi"/>
          <w:color w:val="000000" w:themeColor="text1"/>
          <w:sz w:val="24"/>
          <w:szCs w:val="24"/>
        </w:rPr>
        <w:t xml:space="preserve"> to retrieve the channel marker labels using the </w:t>
      </w:r>
      <w:proofErr w:type="spellStart"/>
      <w:r w:rsidRPr="00470AAB">
        <w:rPr>
          <w:rFonts w:asciiTheme="majorBidi" w:eastAsia="Linux Libertine" w:hAnsiTheme="majorBidi" w:cstheme="majorBidi"/>
          <w:color w:val="000000" w:themeColor="text1"/>
          <w:sz w:val="24"/>
          <w:szCs w:val="24"/>
        </w:rPr>
        <w:t>channel_</w:t>
      </w:r>
      <w:proofErr w:type="gramStart"/>
      <w:r w:rsidRPr="00470AAB">
        <w:rPr>
          <w:rFonts w:asciiTheme="majorBidi" w:eastAsia="Linux Libertine" w:hAnsiTheme="majorBidi" w:cstheme="majorBidi"/>
          <w:color w:val="000000" w:themeColor="text1"/>
          <w:sz w:val="24"/>
          <w:szCs w:val="24"/>
        </w:rPr>
        <w:t>labels</w:t>
      </w:r>
      <w:proofErr w:type="spellEnd"/>
      <w:r w:rsidRPr="00470AAB">
        <w:rPr>
          <w:rFonts w:asciiTheme="majorBidi" w:eastAsia="Linux Libertine" w:hAnsiTheme="majorBidi" w:cstheme="majorBidi"/>
          <w:color w:val="000000" w:themeColor="text1"/>
          <w:sz w:val="24"/>
          <w:szCs w:val="24"/>
        </w:rPr>
        <w:t>(</w:t>
      </w:r>
      <w:proofErr w:type="gramEnd"/>
      <w:r w:rsidRPr="00470AAB">
        <w:rPr>
          <w:rFonts w:asciiTheme="majorBidi" w:eastAsia="Linux Libertine" w:hAnsiTheme="majorBidi" w:cstheme="majorBidi"/>
          <w:color w:val="000000" w:themeColor="text1"/>
          <w:sz w:val="24"/>
          <w:szCs w:val="24"/>
        </w:rPr>
        <w:t xml:space="preserve">) method. The first three features for forward scatter area (FSC-A) and side scatter area measurements (SSC-A) </w:t>
      </w:r>
      <w:r w:rsidR="005711C8" w:rsidRPr="00470AAB">
        <w:rPr>
          <w:rFonts w:asciiTheme="majorBidi" w:eastAsia="Linux Libertine" w:hAnsiTheme="majorBidi" w:cstheme="majorBidi"/>
          <w:color w:val="000000" w:themeColor="text1"/>
          <w:sz w:val="24"/>
          <w:szCs w:val="24"/>
        </w:rPr>
        <w:t>were corrected and</w:t>
      </w:r>
      <w:r w:rsidRPr="00470AAB">
        <w:rPr>
          <w:rFonts w:asciiTheme="majorBidi" w:eastAsia="Linux Libertine" w:hAnsiTheme="majorBidi" w:cstheme="majorBidi"/>
          <w:color w:val="000000" w:themeColor="text1"/>
          <w:sz w:val="24"/>
          <w:szCs w:val="24"/>
        </w:rPr>
        <w:t xml:space="preserve"> </w:t>
      </w:r>
      <w:r w:rsidR="000568FF" w:rsidRPr="00470AAB">
        <w:rPr>
          <w:rFonts w:asciiTheme="majorBidi" w:eastAsia="Linux Libertine" w:hAnsiTheme="majorBidi" w:cstheme="majorBidi"/>
          <w:color w:val="000000" w:themeColor="text1"/>
          <w:sz w:val="24"/>
          <w:szCs w:val="24"/>
        </w:rPr>
        <w:t>renamed</w:t>
      </w:r>
      <w:r w:rsidRPr="00470AAB">
        <w:rPr>
          <w:rFonts w:asciiTheme="majorBidi" w:eastAsia="Linux Libertine" w:hAnsiTheme="majorBidi" w:cstheme="majorBidi"/>
          <w:color w:val="000000" w:themeColor="text1"/>
          <w:sz w:val="24"/>
          <w:szCs w:val="24"/>
        </w:rPr>
        <w:t xml:space="preserve"> to </w:t>
      </w:r>
      <w:ins w:id="271" w:author="Alexis Jones" w:date="2024-12-08T10:17:00Z" w16du:dateUtc="2024-12-08T16:17:00Z">
        <w:r w:rsidR="00E01CD7">
          <w:rPr>
            <w:rFonts w:asciiTheme="majorBidi" w:eastAsia="Linux Libertine" w:hAnsiTheme="majorBidi" w:cstheme="majorBidi"/>
            <w:color w:val="000000" w:themeColor="text1"/>
            <w:sz w:val="24"/>
            <w:szCs w:val="24"/>
          </w:rPr>
          <w:t>“</w:t>
        </w:r>
      </w:ins>
      <w:del w:id="272" w:author="Alexis Jones" w:date="2024-12-08T10:17:00Z" w16du:dateUtc="2024-12-08T16:17:00Z">
        <w:r w:rsidRPr="00470AAB" w:rsidDel="00E01CD7">
          <w:rPr>
            <w:rFonts w:asciiTheme="majorBidi" w:eastAsia="Linux Libertine" w:hAnsiTheme="majorBidi" w:cstheme="majorBidi"/>
            <w:color w:val="000000" w:themeColor="text1"/>
            <w:sz w:val="24"/>
            <w:szCs w:val="24"/>
          </w:rPr>
          <w:delText>"</w:delText>
        </w:r>
      </w:del>
      <w:r w:rsidRPr="00470AAB">
        <w:rPr>
          <w:rFonts w:asciiTheme="majorBidi" w:eastAsia="Linux Libertine" w:hAnsiTheme="majorBidi" w:cstheme="majorBidi"/>
          <w:color w:val="000000" w:themeColor="text1"/>
          <w:sz w:val="24"/>
          <w:szCs w:val="24"/>
        </w:rPr>
        <w:t>FSC-A</w:t>
      </w:r>
      <w:r w:rsidR="00470AAB">
        <w:rPr>
          <w:rFonts w:asciiTheme="majorBidi" w:eastAsia="Linux Libertine" w:hAnsiTheme="majorBidi" w:cstheme="majorBidi"/>
          <w:color w:val="000000" w:themeColor="text1"/>
          <w:sz w:val="24"/>
          <w:szCs w:val="24"/>
        </w:rPr>
        <w:t>,</w:t>
      </w:r>
      <w:ins w:id="273" w:author="Alexis Jones" w:date="2024-12-08T10:17:00Z" w16du:dateUtc="2024-12-08T16:17:00Z">
        <w:r w:rsidR="00E01CD7">
          <w:rPr>
            <w:rFonts w:asciiTheme="majorBidi" w:eastAsia="Linux Libertine" w:hAnsiTheme="majorBidi" w:cstheme="majorBidi"/>
            <w:color w:val="000000" w:themeColor="text1"/>
            <w:sz w:val="24"/>
            <w:szCs w:val="24"/>
          </w:rPr>
          <w:t>”</w:t>
        </w:r>
      </w:ins>
      <w:del w:id="274" w:author="Alexis Jones" w:date="2024-12-08T10:17:00Z" w16du:dateUtc="2024-12-08T16:17:00Z">
        <w:r w:rsidRPr="00470AAB" w:rsidDel="00E01CD7">
          <w:rPr>
            <w:rFonts w:asciiTheme="majorBidi" w:eastAsia="Linux Libertine" w:hAnsiTheme="majorBidi" w:cstheme="majorBidi"/>
            <w:color w:val="000000" w:themeColor="text1"/>
            <w:sz w:val="24"/>
            <w:szCs w:val="24"/>
          </w:rPr>
          <w:delText>"</w:delText>
        </w:r>
      </w:del>
      <w:r w:rsidRPr="00470AAB">
        <w:rPr>
          <w:rFonts w:asciiTheme="majorBidi" w:eastAsia="Linux Libertine" w:hAnsiTheme="majorBidi" w:cstheme="majorBidi"/>
          <w:color w:val="000000" w:themeColor="text1"/>
          <w:sz w:val="24"/>
          <w:szCs w:val="24"/>
        </w:rPr>
        <w:t xml:space="preserve"> </w:t>
      </w:r>
      <w:ins w:id="275" w:author="Alexis Jones" w:date="2024-12-08T10:17:00Z" w16du:dateUtc="2024-12-08T16:17:00Z">
        <w:r w:rsidR="00E01CD7">
          <w:rPr>
            <w:rFonts w:asciiTheme="majorBidi" w:eastAsia="Linux Libertine" w:hAnsiTheme="majorBidi" w:cstheme="majorBidi"/>
            <w:color w:val="000000" w:themeColor="text1"/>
            <w:sz w:val="24"/>
            <w:szCs w:val="24"/>
          </w:rPr>
          <w:t>“</w:t>
        </w:r>
      </w:ins>
      <w:del w:id="276" w:author="Alexis Jones" w:date="2024-12-08T10:17:00Z" w16du:dateUtc="2024-12-08T16:17:00Z">
        <w:r w:rsidRPr="00470AAB" w:rsidDel="00E01CD7">
          <w:rPr>
            <w:rFonts w:asciiTheme="majorBidi" w:eastAsia="Linux Libertine" w:hAnsiTheme="majorBidi" w:cstheme="majorBidi"/>
            <w:color w:val="000000" w:themeColor="text1"/>
            <w:sz w:val="24"/>
            <w:szCs w:val="24"/>
          </w:rPr>
          <w:delText>"</w:delText>
        </w:r>
      </w:del>
      <w:r w:rsidRPr="00470AAB">
        <w:rPr>
          <w:rFonts w:asciiTheme="majorBidi" w:eastAsia="Linux Libertine" w:hAnsiTheme="majorBidi" w:cstheme="majorBidi"/>
          <w:color w:val="000000" w:themeColor="text1"/>
          <w:sz w:val="24"/>
          <w:szCs w:val="24"/>
        </w:rPr>
        <w:t>FSC-H</w:t>
      </w:r>
      <w:r w:rsidR="00470AAB">
        <w:rPr>
          <w:rFonts w:asciiTheme="majorBidi" w:eastAsia="Linux Libertine" w:hAnsiTheme="majorBidi" w:cstheme="majorBidi"/>
          <w:color w:val="000000" w:themeColor="text1"/>
          <w:sz w:val="24"/>
          <w:szCs w:val="24"/>
        </w:rPr>
        <w:t>,</w:t>
      </w:r>
      <w:ins w:id="277" w:author="Alexis Jones" w:date="2024-12-08T10:17:00Z" w16du:dateUtc="2024-12-08T16:17:00Z">
        <w:r w:rsidR="00E01CD7">
          <w:rPr>
            <w:rFonts w:asciiTheme="majorBidi" w:eastAsia="Linux Libertine" w:hAnsiTheme="majorBidi" w:cstheme="majorBidi"/>
            <w:color w:val="000000" w:themeColor="text1"/>
            <w:sz w:val="24"/>
            <w:szCs w:val="24"/>
          </w:rPr>
          <w:t>”</w:t>
        </w:r>
      </w:ins>
      <w:del w:id="278" w:author="Alexis Jones" w:date="2024-12-08T10:17:00Z" w16du:dateUtc="2024-12-08T16:17:00Z">
        <w:r w:rsidRPr="00470AAB" w:rsidDel="00E01CD7">
          <w:rPr>
            <w:rFonts w:asciiTheme="majorBidi" w:eastAsia="Linux Libertine" w:hAnsiTheme="majorBidi" w:cstheme="majorBidi"/>
            <w:color w:val="000000" w:themeColor="text1"/>
            <w:sz w:val="24"/>
            <w:szCs w:val="24"/>
          </w:rPr>
          <w:delText>"</w:delText>
        </w:r>
      </w:del>
      <w:r w:rsidRPr="00470AAB">
        <w:rPr>
          <w:rFonts w:asciiTheme="majorBidi" w:eastAsia="Linux Libertine" w:hAnsiTheme="majorBidi" w:cstheme="majorBidi"/>
          <w:color w:val="000000" w:themeColor="text1"/>
          <w:sz w:val="24"/>
          <w:szCs w:val="24"/>
        </w:rPr>
        <w:t xml:space="preserve"> and </w:t>
      </w:r>
      <w:ins w:id="279" w:author="Alexis Jones" w:date="2024-12-08T10:17:00Z" w16du:dateUtc="2024-12-08T16:17:00Z">
        <w:r w:rsidR="00E01CD7">
          <w:rPr>
            <w:rFonts w:asciiTheme="majorBidi" w:eastAsia="Linux Libertine" w:hAnsiTheme="majorBidi" w:cstheme="majorBidi"/>
            <w:color w:val="000000" w:themeColor="text1"/>
            <w:sz w:val="24"/>
            <w:szCs w:val="24"/>
          </w:rPr>
          <w:t>“</w:t>
        </w:r>
      </w:ins>
      <w:del w:id="280" w:author="Alexis Jones" w:date="2024-12-08T10:17:00Z" w16du:dateUtc="2024-12-08T16:17:00Z">
        <w:r w:rsidRPr="00470AAB" w:rsidDel="00E01CD7">
          <w:rPr>
            <w:rFonts w:asciiTheme="majorBidi" w:eastAsia="Linux Libertine" w:hAnsiTheme="majorBidi" w:cstheme="majorBidi"/>
            <w:color w:val="000000" w:themeColor="text1"/>
            <w:sz w:val="24"/>
            <w:szCs w:val="24"/>
          </w:rPr>
          <w:delText>"</w:delText>
        </w:r>
      </w:del>
      <w:r w:rsidRPr="00470AAB">
        <w:rPr>
          <w:rFonts w:asciiTheme="majorBidi" w:eastAsia="Linux Libertine" w:hAnsiTheme="majorBidi" w:cstheme="majorBidi"/>
          <w:color w:val="000000" w:themeColor="text1"/>
          <w:sz w:val="24"/>
          <w:szCs w:val="24"/>
        </w:rPr>
        <w:t>SSC-A</w:t>
      </w:r>
      <w:ins w:id="281" w:author="Alexis Jones" w:date="2024-12-08T10:17:00Z" w16du:dateUtc="2024-12-08T16:17:00Z">
        <w:r w:rsidR="00E01CD7">
          <w:rPr>
            <w:rFonts w:asciiTheme="majorBidi" w:eastAsia="Linux Libertine" w:hAnsiTheme="majorBidi" w:cstheme="majorBidi"/>
            <w:color w:val="000000" w:themeColor="text1"/>
            <w:sz w:val="24"/>
            <w:szCs w:val="24"/>
          </w:rPr>
          <w:t>.</w:t>
        </w:r>
      </w:ins>
      <w:del w:id="282" w:author="Alexis Jones" w:date="2024-12-08T10:17:00Z" w16du:dateUtc="2024-12-08T16:17:00Z">
        <w:r w:rsidR="00470AAB" w:rsidDel="00E01CD7">
          <w:rPr>
            <w:rFonts w:asciiTheme="majorBidi" w:eastAsia="Linux Libertine" w:hAnsiTheme="majorBidi" w:cstheme="majorBidi"/>
            <w:color w:val="000000" w:themeColor="text1"/>
            <w:sz w:val="24"/>
            <w:szCs w:val="24"/>
          </w:rPr>
          <w:delText>,</w:delText>
        </w:r>
      </w:del>
      <w:ins w:id="283" w:author="Alexis Jones" w:date="2024-12-08T10:17:00Z" w16du:dateUtc="2024-12-08T16:17:00Z">
        <w:r w:rsidR="00E01CD7">
          <w:rPr>
            <w:rFonts w:asciiTheme="majorBidi" w:eastAsia="Linux Libertine" w:hAnsiTheme="majorBidi" w:cstheme="majorBidi"/>
            <w:color w:val="000000" w:themeColor="text1"/>
            <w:sz w:val="24"/>
            <w:szCs w:val="24"/>
          </w:rPr>
          <w:t>”</w:t>
        </w:r>
      </w:ins>
      <w:del w:id="284" w:author="Alexis Jones" w:date="2024-12-08T10:17:00Z" w16du:dateUtc="2024-12-08T16:17:00Z">
        <w:r w:rsidRPr="00470AAB" w:rsidDel="00E01CD7">
          <w:rPr>
            <w:rFonts w:asciiTheme="majorBidi" w:eastAsia="Linux Libertine" w:hAnsiTheme="majorBidi" w:cstheme="majorBidi"/>
            <w:color w:val="000000" w:themeColor="text1"/>
            <w:sz w:val="24"/>
            <w:szCs w:val="24"/>
          </w:rPr>
          <w:delText>"</w:delText>
        </w:r>
      </w:del>
      <w:r w:rsidR="005711C8" w:rsidRPr="00470AAB">
        <w:rPr>
          <w:rFonts w:asciiTheme="majorBidi" w:eastAsia="Linux Libertine" w:hAnsiTheme="majorBidi" w:cstheme="majorBidi"/>
          <w:color w:val="000000" w:themeColor="text1"/>
          <w:sz w:val="24"/>
          <w:szCs w:val="24"/>
        </w:rPr>
        <w:t xml:space="preserve"> </w:t>
      </w:r>
      <w:ins w:id="285" w:author="Alexis Jones" w:date="2024-12-08T10:17:00Z" w16du:dateUtc="2024-12-08T16:17:00Z">
        <w:r w:rsidR="00E01CD7">
          <w:rPr>
            <w:rFonts w:asciiTheme="majorBidi" w:eastAsia="Linux Libertine" w:hAnsiTheme="majorBidi" w:cstheme="majorBidi"/>
            <w:color w:val="000000" w:themeColor="text1"/>
            <w:sz w:val="24"/>
            <w:szCs w:val="24"/>
          </w:rPr>
          <w:t>T</w:t>
        </w:r>
      </w:ins>
      <w:del w:id="286" w:author="Alexis Jones" w:date="2024-12-08T10:17:00Z" w16du:dateUtc="2024-12-08T16:17:00Z">
        <w:r w:rsidR="005711C8" w:rsidRPr="00470AAB" w:rsidDel="00E01CD7">
          <w:rPr>
            <w:rFonts w:asciiTheme="majorBidi" w:eastAsia="Linux Libertine" w:hAnsiTheme="majorBidi" w:cstheme="majorBidi"/>
            <w:color w:val="000000" w:themeColor="text1"/>
            <w:sz w:val="24"/>
            <w:szCs w:val="24"/>
          </w:rPr>
          <w:delText>and</w:delText>
        </w:r>
        <w:r w:rsidRPr="00470AAB" w:rsidDel="00E01CD7">
          <w:rPr>
            <w:rFonts w:asciiTheme="majorBidi" w:eastAsia="Linux Libertine" w:hAnsiTheme="majorBidi" w:cstheme="majorBidi"/>
            <w:color w:val="000000" w:themeColor="text1"/>
            <w:sz w:val="24"/>
            <w:szCs w:val="24"/>
          </w:rPr>
          <w:delText xml:space="preserve"> </w:delText>
        </w:r>
        <w:r w:rsidR="005711C8" w:rsidRPr="00470AAB" w:rsidDel="00E01CD7">
          <w:rPr>
            <w:rFonts w:asciiTheme="majorBidi" w:eastAsia="Linux Libertine" w:hAnsiTheme="majorBidi" w:cstheme="majorBidi"/>
            <w:color w:val="000000" w:themeColor="text1"/>
            <w:sz w:val="24"/>
            <w:szCs w:val="24"/>
          </w:rPr>
          <w:delText>t</w:delText>
        </w:r>
      </w:del>
      <w:r w:rsidRPr="00470AAB">
        <w:rPr>
          <w:rFonts w:asciiTheme="majorBidi" w:eastAsia="Linux Libertine" w:hAnsiTheme="majorBidi" w:cstheme="majorBidi"/>
          <w:color w:val="000000" w:themeColor="text1"/>
          <w:sz w:val="24"/>
          <w:szCs w:val="24"/>
        </w:rPr>
        <w:t xml:space="preserve">he </w:t>
      </w:r>
      <w:ins w:id="287" w:author="Alexis Jones" w:date="2024-12-08T10:17:00Z" w16du:dateUtc="2024-12-08T16:17:00Z">
        <w:r w:rsidR="00E01CD7">
          <w:rPr>
            <w:rFonts w:asciiTheme="majorBidi" w:eastAsia="Linux Libertine" w:hAnsiTheme="majorBidi" w:cstheme="majorBidi"/>
            <w:color w:val="000000" w:themeColor="text1"/>
            <w:sz w:val="24"/>
            <w:szCs w:val="24"/>
          </w:rPr>
          <w:t>“</w:t>
        </w:r>
      </w:ins>
      <w:del w:id="288" w:author="Alexis Jones" w:date="2024-12-08T10:17:00Z" w16du:dateUtc="2024-12-08T16:17:00Z">
        <w:r w:rsidRPr="00470AAB" w:rsidDel="00E01CD7">
          <w:rPr>
            <w:rFonts w:asciiTheme="majorBidi" w:eastAsia="Linux Libertine" w:hAnsiTheme="majorBidi" w:cstheme="majorBidi"/>
            <w:color w:val="000000" w:themeColor="text1"/>
            <w:sz w:val="24"/>
            <w:szCs w:val="24"/>
          </w:rPr>
          <w:delText>"</w:delText>
        </w:r>
      </w:del>
      <w:r w:rsidRPr="00470AAB">
        <w:rPr>
          <w:rFonts w:asciiTheme="majorBidi" w:eastAsia="Linux Libertine" w:hAnsiTheme="majorBidi" w:cstheme="majorBidi"/>
          <w:color w:val="000000" w:themeColor="text1"/>
          <w:sz w:val="24"/>
          <w:szCs w:val="24"/>
        </w:rPr>
        <w:t>Time</w:t>
      </w:r>
      <w:ins w:id="289" w:author="Alexis Jones" w:date="2024-12-08T10:17:00Z" w16du:dateUtc="2024-12-08T16:17:00Z">
        <w:r w:rsidR="00E01CD7">
          <w:rPr>
            <w:rFonts w:asciiTheme="majorBidi" w:eastAsia="Linux Libertine" w:hAnsiTheme="majorBidi" w:cstheme="majorBidi"/>
            <w:color w:val="000000" w:themeColor="text1"/>
            <w:sz w:val="24"/>
            <w:szCs w:val="24"/>
          </w:rPr>
          <w:t>”</w:t>
        </w:r>
      </w:ins>
      <w:del w:id="290" w:author="Alexis Jones" w:date="2024-12-08T10:17:00Z" w16du:dateUtc="2024-12-08T16:17:00Z">
        <w:r w:rsidRPr="00470AAB" w:rsidDel="00E01CD7">
          <w:rPr>
            <w:rFonts w:asciiTheme="majorBidi" w:eastAsia="Linux Libertine" w:hAnsiTheme="majorBidi" w:cstheme="majorBidi"/>
            <w:color w:val="000000" w:themeColor="text1"/>
            <w:sz w:val="24"/>
            <w:szCs w:val="24"/>
          </w:rPr>
          <w:delText>"</w:delText>
        </w:r>
      </w:del>
      <w:r w:rsidRPr="00470AAB">
        <w:rPr>
          <w:rFonts w:asciiTheme="majorBidi" w:eastAsia="Linux Libertine" w:hAnsiTheme="majorBidi" w:cstheme="majorBidi"/>
          <w:color w:val="000000" w:themeColor="text1"/>
          <w:sz w:val="24"/>
          <w:szCs w:val="24"/>
        </w:rPr>
        <w:t xml:space="preserve"> label </w:t>
      </w:r>
      <w:r w:rsidR="005711C8" w:rsidRPr="00470AAB">
        <w:rPr>
          <w:rFonts w:asciiTheme="majorBidi" w:eastAsia="Linux Libertine" w:hAnsiTheme="majorBidi" w:cstheme="majorBidi"/>
          <w:color w:val="000000" w:themeColor="text1"/>
          <w:sz w:val="24"/>
          <w:szCs w:val="24"/>
        </w:rPr>
        <w:t>was reiterated in the resulting NumPy array</w:t>
      </w:r>
      <w:r w:rsidRPr="00470AAB">
        <w:rPr>
          <w:rFonts w:asciiTheme="majorBidi" w:eastAsia="Linux Libertine" w:hAnsiTheme="majorBidi" w:cstheme="majorBidi"/>
          <w:color w:val="000000" w:themeColor="text1"/>
          <w:sz w:val="24"/>
          <w:szCs w:val="24"/>
        </w:rPr>
        <w:t>. Th</w:t>
      </w:r>
      <w:r w:rsidR="004B70D5" w:rsidRPr="00470AAB">
        <w:rPr>
          <w:rFonts w:asciiTheme="majorBidi" w:eastAsia="Linux Libertine" w:hAnsiTheme="majorBidi" w:cstheme="majorBidi"/>
          <w:color w:val="000000" w:themeColor="text1"/>
          <w:sz w:val="24"/>
          <w:szCs w:val="24"/>
        </w:rPr>
        <w:t>is array was</w:t>
      </w:r>
      <w:r w:rsidRPr="00470AAB">
        <w:rPr>
          <w:rFonts w:asciiTheme="majorBidi" w:eastAsia="Linux Libertine" w:hAnsiTheme="majorBidi" w:cstheme="majorBidi"/>
          <w:color w:val="000000" w:themeColor="text1"/>
          <w:sz w:val="24"/>
          <w:szCs w:val="24"/>
        </w:rPr>
        <w:t xml:space="preserve"> then converted into a Pandas </w:t>
      </w:r>
      <w:proofErr w:type="spellStart"/>
      <w:r w:rsidRPr="00470AAB">
        <w:rPr>
          <w:rFonts w:asciiTheme="majorBidi" w:eastAsia="Linux Libertine" w:hAnsiTheme="majorBidi" w:cstheme="majorBidi"/>
          <w:color w:val="000000" w:themeColor="text1"/>
          <w:sz w:val="24"/>
          <w:szCs w:val="24"/>
        </w:rPr>
        <w:t>DataFrame</w:t>
      </w:r>
      <w:proofErr w:type="spellEnd"/>
      <w:r w:rsidRPr="00470AAB">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for better compatibility with further downstream visualizations</w:t>
      </w:r>
      <w:r w:rsidRPr="00470AAB">
        <w:rPr>
          <w:rFonts w:asciiTheme="majorBidi" w:eastAsia="Linux Libertine" w:hAnsiTheme="majorBidi" w:cstheme="majorBidi"/>
          <w:color w:val="000000" w:themeColor="text1"/>
          <w:sz w:val="24"/>
          <w:szCs w:val="24"/>
        </w:rPr>
        <w:t xml:space="preserve">. Finally, the formatted </w:t>
      </w:r>
      <w:proofErr w:type="spellStart"/>
      <w:r w:rsidRPr="00470AAB">
        <w:rPr>
          <w:rFonts w:asciiTheme="majorBidi" w:eastAsia="Linux Libertine" w:hAnsiTheme="majorBidi" w:cstheme="majorBidi"/>
          <w:color w:val="000000" w:themeColor="text1"/>
          <w:sz w:val="24"/>
          <w:szCs w:val="24"/>
        </w:rPr>
        <w:t>DataFrame</w:t>
      </w:r>
      <w:proofErr w:type="spellEnd"/>
      <w:r w:rsidRPr="00470AAB">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was</w:t>
      </w:r>
      <w:r w:rsidRPr="00470AAB">
        <w:rPr>
          <w:rFonts w:asciiTheme="majorBidi" w:eastAsia="Linux Libertine" w:hAnsiTheme="majorBidi" w:cstheme="majorBidi"/>
          <w:color w:val="000000" w:themeColor="text1"/>
          <w:sz w:val="24"/>
          <w:szCs w:val="24"/>
        </w:rPr>
        <w:t xml:space="preserve"> saved as a</w:t>
      </w:r>
      <w:r w:rsidR="004B70D5" w:rsidRPr="00470AAB">
        <w:rPr>
          <w:rFonts w:asciiTheme="majorBidi" w:eastAsia="Linux Libertine" w:hAnsiTheme="majorBidi" w:cstheme="majorBidi"/>
          <w:color w:val="000000" w:themeColor="text1"/>
          <w:sz w:val="24"/>
          <w:szCs w:val="24"/>
        </w:rPr>
        <w:t xml:space="preserve"> comma-separated</w:t>
      </w:r>
      <w:ins w:id="291" w:author="Alexis Jones" w:date="2024-12-08T10:18:00Z" w16du:dateUtc="2024-12-08T16:18:00Z">
        <w:r w:rsidR="00E01CD7">
          <w:rPr>
            <w:rFonts w:asciiTheme="majorBidi" w:eastAsia="Linux Libertine" w:hAnsiTheme="majorBidi" w:cstheme="majorBidi"/>
            <w:color w:val="000000" w:themeColor="text1"/>
            <w:sz w:val="24"/>
            <w:szCs w:val="24"/>
          </w:rPr>
          <w:t xml:space="preserve"> </w:t>
        </w:r>
      </w:ins>
      <w:del w:id="292" w:author="Alexis Jones" w:date="2024-12-08T10:17:00Z" w16du:dateUtc="2024-12-08T16:17:00Z">
        <w:r w:rsidR="004B70D5" w:rsidRPr="00470AAB" w:rsidDel="00E01CD7">
          <w:rPr>
            <w:rFonts w:asciiTheme="majorBidi" w:eastAsia="Linux Libertine" w:hAnsiTheme="majorBidi" w:cstheme="majorBidi"/>
            <w:color w:val="000000" w:themeColor="text1"/>
            <w:sz w:val="24"/>
            <w:szCs w:val="24"/>
          </w:rPr>
          <w:delText xml:space="preserve"> </w:delText>
        </w:r>
      </w:del>
      <w:r w:rsidR="004B70D5" w:rsidRPr="00470AAB">
        <w:rPr>
          <w:rFonts w:asciiTheme="majorBidi" w:eastAsia="Linux Libertine" w:hAnsiTheme="majorBidi" w:cstheme="majorBidi"/>
          <w:color w:val="000000" w:themeColor="text1"/>
          <w:sz w:val="24"/>
          <w:szCs w:val="24"/>
        </w:rPr>
        <w:t>values</w:t>
      </w:r>
      <w:ins w:id="293" w:author="Alexis Jones" w:date="2024-12-08T10:18:00Z" w16du:dateUtc="2024-12-08T16:18:00Z">
        <w:r w:rsidR="00E01CD7">
          <w:rPr>
            <w:rFonts w:asciiTheme="majorBidi" w:eastAsia="Linux Libertine" w:hAnsiTheme="majorBidi" w:cstheme="majorBidi"/>
            <w:color w:val="000000" w:themeColor="text1"/>
            <w:sz w:val="24"/>
            <w:szCs w:val="24"/>
          </w:rPr>
          <w:t xml:space="preserve"> </w:t>
        </w:r>
      </w:ins>
      <w:del w:id="294" w:author="Alexis Jones" w:date="2024-12-08T10:17:00Z" w16du:dateUtc="2024-12-08T16:17:00Z">
        <w:r w:rsidR="004B70D5" w:rsidRPr="00470AAB" w:rsidDel="00E01CD7">
          <w:rPr>
            <w:rFonts w:asciiTheme="majorBidi" w:eastAsia="Linux Libertine" w:hAnsiTheme="majorBidi" w:cstheme="majorBidi"/>
            <w:color w:val="000000" w:themeColor="text1"/>
            <w:sz w:val="24"/>
            <w:szCs w:val="24"/>
          </w:rPr>
          <w:delText xml:space="preserve"> </w:delText>
        </w:r>
      </w:del>
      <w:del w:id="295" w:author="Alexis Jones" w:date="2024-12-08T10:18:00Z" w16du:dateUtc="2024-12-08T16:18:00Z">
        <w:r w:rsidR="004B70D5" w:rsidRPr="00470AAB" w:rsidDel="00E01CD7">
          <w:rPr>
            <w:rFonts w:asciiTheme="majorBidi" w:eastAsia="Linux Libertine" w:hAnsiTheme="majorBidi" w:cstheme="majorBidi"/>
            <w:color w:val="000000" w:themeColor="text1"/>
            <w:sz w:val="24"/>
            <w:szCs w:val="24"/>
          </w:rPr>
          <w:delText>formatted</w:delText>
        </w:r>
        <w:r w:rsidRPr="00470AAB" w:rsidDel="00E01CD7">
          <w:rPr>
            <w:rFonts w:asciiTheme="majorBidi" w:eastAsia="Linux Libertine" w:hAnsiTheme="majorBidi" w:cstheme="majorBidi"/>
            <w:color w:val="000000" w:themeColor="text1"/>
            <w:sz w:val="24"/>
            <w:szCs w:val="24"/>
          </w:rPr>
          <w:delText xml:space="preserve"> </w:delText>
        </w:r>
      </w:del>
      <w:r w:rsidRPr="00470AAB">
        <w:rPr>
          <w:rFonts w:asciiTheme="majorBidi" w:eastAsia="Linux Libertine" w:hAnsiTheme="majorBidi" w:cstheme="majorBidi"/>
          <w:color w:val="000000" w:themeColor="text1"/>
          <w:sz w:val="24"/>
          <w:szCs w:val="24"/>
        </w:rPr>
        <w:t>file</w:t>
      </w:r>
      <w:r w:rsidR="004B70D5" w:rsidRPr="00470AAB">
        <w:rPr>
          <w:rFonts w:asciiTheme="majorBidi" w:eastAsia="Linux Libertine" w:hAnsiTheme="majorBidi" w:cstheme="majorBidi"/>
          <w:color w:val="000000" w:themeColor="text1"/>
          <w:sz w:val="24"/>
          <w:szCs w:val="24"/>
        </w:rPr>
        <w:t xml:space="preserve"> for computational compatibility purposes</w:t>
      </w:r>
      <w:r w:rsidR="00D50833" w:rsidRPr="00470AAB">
        <w:rPr>
          <w:rFonts w:asciiTheme="majorBidi" w:eastAsia="Linux Libertine" w:hAnsiTheme="majorBidi" w:cstheme="majorBidi"/>
          <w:color w:val="000000" w:themeColor="text1"/>
          <w:sz w:val="24"/>
          <w:szCs w:val="24"/>
        </w:rPr>
        <w:t xml:space="preserve"> to be used for data preprocessing</w:t>
      </w:r>
      <w:r w:rsidR="00DA01A0" w:rsidRPr="00470AAB">
        <w:rPr>
          <w:rFonts w:asciiTheme="majorBidi" w:eastAsia="Linux Libertine" w:hAnsiTheme="majorBidi" w:cstheme="majorBidi"/>
          <w:color w:val="000000" w:themeColor="text1"/>
          <w:sz w:val="24"/>
          <w:szCs w:val="24"/>
        </w:rPr>
        <w:t>.</w:t>
      </w:r>
      <w:r w:rsidR="00E32669" w:rsidRPr="00470AAB">
        <w:rPr>
          <w:rFonts w:asciiTheme="majorBidi" w:eastAsia="Linux Libertine" w:hAnsiTheme="majorBidi" w:cstheme="majorBidi"/>
          <w:color w:val="000000" w:themeColor="text1"/>
          <w:sz w:val="24"/>
          <w:szCs w:val="24"/>
        </w:rPr>
        <w:t xml:space="preserve"> </w:t>
      </w:r>
    </w:p>
    <w:p w14:paraId="08E58C37" w14:textId="514042F7" w:rsidR="002A7B72" w:rsidRPr="008A5958" w:rsidRDefault="002A7B72" w:rsidP="00775F12">
      <w:pPr>
        <w:pStyle w:val="Head2"/>
        <w:tabs>
          <w:tab w:val="left" w:pos="540"/>
        </w:tabs>
        <w:spacing w:beforeLines="30" w:before="72" w:afterLines="30" w:after="72"/>
        <w:ind w:left="180"/>
      </w:pPr>
      <w:r w:rsidRPr="008A5958">
        <w:t>4.2</w:t>
      </w:r>
      <w:r w:rsidR="008A5958">
        <w:tab/>
      </w:r>
      <w:r w:rsidR="002E182D" w:rsidRPr="008A5958">
        <w:t xml:space="preserve">Data </w:t>
      </w:r>
      <w:r w:rsidRPr="008A5958">
        <w:t>Feature Selection</w:t>
      </w:r>
    </w:p>
    <w:p w14:paraId="3524F87D" w14:textId="79FB6EC6" w:rsidR="00332242" w:rsidRDefault="00D36CE7" w:rsidP="00775F12">
      <w:pPr>
        <w:pBdr>
          <w:top w:val="nil"/>
          <w:left w:val="nil"/>
          <w:bottom w:val="nil"/>
          <w:right w:val="nil"/>
          <w:between w:val="nil"/>
        </w:pBdr>
        <w:spacing w:beforeLines="30" w:before="72" w:afterLines="30" w:after="72"/>
        <w:rPr>
          <w:ins w:id="296" w:author="Alexis Jones" w:date="2024-12-08T10:25:00Z" w16du:dateUtc="2024-12-08T16:25:00Z"/>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Features were selected based on their relevancy to their ability to provide marker information on dendritic and monocyte cells, which were our target cellular populations</w:t>
      </w:r>
      <w:r w:rsidR="00C26020" w:rsidRPr="00470AAB">
        <w:rPr>
          <w:rFonts w:asciiTheme="majorBidi" w:eastAsia="Linux Libertine" w:hAnsiTheme="majorBidi" w:cstheme="majorBidi"/>
          <w:color w:val="000000" w:themeColor="text1"/>
          <w:sz w:val="24"/>
          <w:szCs w:val="24"/>
        </w:rPr>
        <w:t xml:space="preserve">. Although 23 fluorescence markers were used to identify specific cell surface proteins, a total of 28 channels were </w:t>
      </w:r>
      <w:r w:rsidR="001344E6" w:rsidRPr="00470AAB">
        <w:rPr>
          <w:rFonts w:asciiTheme="majorBidi" w:eastAsia="Linux Libertine" w:hAnsiTheme="majorBidi" w:cstheme="majorBidi"/>
          <w:color w:val="000000" w:themeColor="text1"/>
          <w:sz w:val="24"/>
          <w:szCs w:val="24"/>
        </w:rPr>
        <w:t xml:space="preserve">recorded when Mair and </w:t>
      </w:r>
      <w:proofErr w:type="spellStart"/>
      <w:r w:rsidR="001344E6" w:rsidRPr="00470AAB">
        <w:rPr>
          <w:rFonts w:asciiTheme="majorBidi" w:eastAsia="Linux Libertine" w:hAnsiTheme="majorBidi" w:cstheme="majorBidi"/>
          <w:color w:val="000000" w:themeColor="text1"/>
          <w:sz w:val="24"/>
          <w:szCs w:val="24"/>
        </w:rPr>
        <w:t>Leichti</w:t>
      </w:r>
      <w:proofErr w:type="spellEnd"/>
      <w:r w:rsidR="001344E6" w:rsidRPr="00470AAB">
        <w:rPr>
          <w:rFonts w:asciiTheme="majorBidi" w:eastAsia="Linux Libertine" w:hAnsiTheme="majorBidi" w:cstheme="majorBidi"/>
          <w:color w:val="000000" w:themeColor="text1"/>
          <w:sz w:val="24"/>
          <w:szCs w:val="24"/>
        </w:rPr>
        <w:t xml:space="preserve"> (2020) conducted the original data collection</w:t>
      </w:r>
      <w:r w:rsidR="00C26020" w:rsidRPr="00470AAB">
        <w:rPr>
          <w:rFonts w:asciiTheme="majorBidi" w:eastAsia="Linux Libertine" w:hAnsiTheme="majorBidi" w:cstheme="majorBidi"/>
          <w:color w:val="000000" w:themeColor="text1"/>
          <w:sz w:val="24"/>
          <w:szCs w:val="24"/>
        </w:rPr>
        <w:t xml:space="preserve">. </w:t>
      </w:r>
      <w:r w:rsidR="00470AAB" w:rsidRPr="00470AAB">
        <w:rPr>
          <w:rFonts w:asciiTheme="majorBidi" w:eastAsia="Linux Libertine" w:hAnsiTheme="majorBidi" w:cstheme="majorBidi"/>
          <w:color w:val="000000" w:themeColor="text1"/>
          <w:sz w:val="24"/>
          <w:szCs w:val="24"/>
        </w:rPr>
        <w:t>The five unused channels with missing marker labels were discarded because they were blank, while the remaining 23 markers have known response ranges.</w:t>
      </w:r>
      <w:r w:rsidR="00C26020" w:rsidRPr="00470AAB">
        <w:rPr>
          <w:rFonts w:asciiTheme="majorBidi" w:eastAsia="Linux Libertine" w:hAnsiTheme="majorBidi" w:cstheme="majorBidi"/>
          <w:color w:val="000000" w:themeColor="text1"/>
          <w:sz w:val="24"/>
          <w:szCs w:val="24"/>
        </w:rPr>
        <w:t xml:space="preserve"> To focus on the cellular pathways relevant for dendritic cell phenotyping</w:t>
      </w:r>
      <w:r w:rsidR="002C2694" w:rsidRPr="00470AAB">
        <w:rPr>
          <w:rFonts w:asciiTheme="majorBidi" w:eastAsia="Linux Libertine" w:hAnsiTheme="majorBidi" w:cstheme="majorBidi"/>
          <w:color w:val="000000" w:themeColor="text1"/>
          <w:sz w:val="24"/>
          <w:szCs w:val="24"/>
        </w:rPr>
        <w:t xml:space="preserve"> (</w:t>
      </w:r>
      <w:ins w:id="297" w:author="Alexis Jones" w:date="2024-12-08T10:18:00Z" w16du:dateUtc="2024-12-08T16:18:00Z">
        <w:r w:rsidR="001C1272">
          <w:rPr>
            <w:rFonts w:asciiTheme="majorBidi" w:eastAsia="Linux Libertine" w:hAnsiTheme="majorBidi" w:cstheme="majorBidi"/>
            <w:color w:val="000000" w:themeColor="text1"/>
            <w:sz w:val="24"/>
            <w:szCs w:val="24"/>
          </w:rPr>
          <w:t xml:space="preserve">see </w:t>
        </w:r>
      </w:ins>
      <w:r w:rsidR="002C2694" w:rsidRPr="00470AAB">
        <w:rPr>
          <w:rFonts w:asciiTheme="majorBidi" w:eastAsia="Linux Libertine" w:hAnsiTheme="majorBidi" w:cstheme="majorBidi"/>
          <w:color w:val="000000" w:themeColor="text1"/>
          <w:sz w:val="24"/>
          <w:szCs w:val="24"/>
        </w:rPr>
        <w:t xml:space="preserve">Figure </w:t>
      </w:r>
      <w:r w:rsidR="000B0645">
        <w:rPr>
          <w:rFonts w:asciiTheme="majorBidi" w:eastAsia="Linux Libertine" w:hAnsiTheme="majorBidi" w:cstheme="majorBidi"/>
          <w:color w:val="000000" w:themeColor="text1"/>
          <w:sz w:val="24"/>
          <w:szCs w:val="24"/>
        </w:rPr>
        <w:t>4.2</w:t>
      </w:r>
      <w:r w:rsidR="00C86EA2">
        <w:rPr>
          <w:rFonts w:asciiTheme="majorBidi" w:eastAsia="Linux Libertine" w:hAnsiTheme="majorBidi" w:cstheme="majorBidi"/>
          <w:color w:val="000000" w:themeColor="text1"/>
          <w:sz w:val="24"/>
          <w:szCs w:val="24"/>
        </w:rPr>
        <w:t>.1</w:t>
      </w:r>
      <w:r w:rsidR="002C2694" w:rsidRPr="00470AAB">
        <w:rPr>
          <w:rFonts w:asciiTheme="majorBidi" w:eastAsia="Linux Libertine" w:hAnsiTheme="majorBidi" w:cstheme="majorBidi"/>
          <w:color w:val="000000" w:themeColor="text1"/>
          <w:sz w:val="24"/>
          <w:szCs w:val="24"/>
        </w:rPr>
        <w:t>)</w:t>
      </w:r>
      <w:r w:rsidR="00C26020" w:rsidRPr="00470AAB">
        <w:rPr>
          <w:rFonts w:asciiTheme="majorBidi" w:eastAsia="Linux Libertine" w:hAnsiTheme="majorBidi" w:cstheme="majorBidi"/>
          <w:color w:val="000000" w:themeColor="text1"/>
          <w:sz w:val="24"/>
          <w:szCs w:val="24"/>
        </w:rPr>
        <w:t xml:space="preserve">, </w:t>
      </w:r>
      <w:r w:rsidR="004D31FE" w:rsidRPr="00470AAB">
        <w:rPr>
          <w:rFonts w:asciiTheme="majorBidi" w:eastAsia="Linux Libertine" w:hAnsiTheme="majorBidi" w:cstheme="majorBidi"/>
          <w:color w:val="000000" w:themeColor="text1"/>
          <w:sz w:val="24"/>
          <w:szCs w:val="24"/>
        </w:rPr>
        <w:t>only those markers and their corresponding lineages relevant to dendritic cells were selected, with the remaining markers discarded as they have no value for our target cell population</w:t>
      </w:r>
      <w:r w:rsidR="00C26020" w:rsidRPr="00470AAB">
        <w:rPr>
          <w:rFonts w:asciiTheme="majorBidi" w:eastAsia="Linux Libertine" w:hAnsiTheme="majorBidi" w:cstheme="majorBidi"/>
          <w:color w:val="000000" w:themeColor="text1"/>
          <w:sz w:val="24"/>
          <w:szCs w:val="24"/>
        </w:rPr>
        <w:t xml:space="preserve">. </w:t>
      </w:r>
      <w:r w:rsidR="00C26020" w:rsidRPr="00470AAB">
        <w:rPr>
          <w:rFonts w:asciiTheme="majorBidi" w:eastAsia="Linux Libertine" w:hAnsiTheme="majorBidi" w:cstheme="majorBidi"/>
          <w:color w:val="000000" w:themeColor="text1"/>
          <w:sz w:val="24"/>
          <w:szCs w:val="24"/>
        </w:rPr>
        <w:lastRenderedPageBreak/>
        <w:t xml:space="preserve">Specifically, markers </w:t>
      </w:r>
      <w:r w:rsidR="00C510BD" w:rsidRPr="00470AAB">
        <w:rPr>
          <w:rFonts w:asciiTheme="majorBidi" w:eastAsia="Linux Libertine" w:hAnsiTheme="majorBidi" w:cstheme="majorBidi"/>
          <w:color w:val="000000" w:themeColor="text1"/>
          <w:sz w:val="24"/>
          <w:szCs w:val="24"/>
        </w:rPr>
        <w:t>following the lineage through</w:t>
      </w:r>
      <w:r w:rsidR="00C26020" w:rsidRPr="00470AAB">
        <w:rPr>
          <w:rFonts w:asciiTheme="majorBidi" w:eastAsia="Linux Libertine" w:hAnsiTheme="majorBidi" w:cstheme="majorBidi"/>
          <w:color w:val="000000" w:themeColor="text1"/>
          <w:sz w:val="24"/>
          <w:szCs w:val="24"/>
        </w:rPr>
        <w:t xml:space="preserve"> CD45RA, CD3, CD19, CD14, CD20, HLA-DR, CD123, CD11c, and Live Dead UV Blue were retained, along with Time and scattering measurements. This reduced the feature set to 13</w:t>
      </w:r>
      <w:r w:rsidR="00C510BD" w:rsidRPr="00470AAB">
        <w:rPr>
          <w:rFonts w:asciiTheme="majorBidi" w:eastAsia="Linux Libertine" w:hAnsiTheme="majorBidi" w:cstheme="majorBidi"/>
          <w:color w:val="000000" w:themeColor="text1"/>
          <w:sz w:val="24"/>
          <w:szCs w:val="24"/>
        </w:rPr>
        <w:t xml:space="preserve"> with the rest of the lineages and subsequent markers pruned.</w:t>
      </w:r>
    </w:p>
    <w:p w14:paraId="52D04E75" w14:textId="77777777" w:rsidR="002420D5" w:rsidRPr="00470AAB" w:rsidRDefault="002420D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14369EBE" w14:textId="64BFDE43" w:rsidR="004E5D1B" w:rsidRPr="00470AAB" w:rsidRDefault="004E5D1B"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0B0645">
        <w:rPr>
          <w:rFonts w:asciiTheme="majorBidi" w:eastAsia="Linux Libertine" w:hAnsiTheme="majorBidi" w:cstheme="majorBidi"/>
          <w:b/>
          <w:bCs/>
          <w:color w:val="000000" w:themeColor="text1"/>
          <w:sz w:val="24"/>
          <w:szCs w:val="24"/>
        </w:rPr>
        <w:t>4.2</w:t>
      </w:r>
      <w:r w:rsidR="00C86EA2">
        <w:rPr>
          <w:rFonts w:asciiTheme="majorBidi" w:eastAsia="Linux Libertine" w:hAnsiTheme="majorBidi" w:cstheme="majorBidi"/>
          <w:b/>
          <w:bCs/>
          <w:color w:val="000000" w:themeColor="text1"/>
          <w:sz w:val="24"/>
          <w:szCs w:val="24"/>
        </w:rPr>
        <w:t>.1</w:t>
      </w:r>
    </w:p>
    <w:p w14:paraId="0E74A443" w14:textId="1F4D4DE3" w:rsidR="004E5D1B" w:rsidRPr="00470AAB" w:rsidRDefault="004E5D1B"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proofErr w:type="spellStart"/>
      <w:r w:rsidRPr="00470AAB">
        <w:rPr>
          <w:rFonts w:asciiTheme="majorBidi" w:eastAsia="Linux Libertine" w:hAnsiTheme="majorBidi" w:cstheme="majorBidi"/>
          <w:i/>
          <w:iCs/>
          <w:color w:val="000000" w:themeColor="text1"/>
          <w:sz w:val="24"/>
          <w:szCs w:val="24"/>
        </w:rPr>
        <w:t>Maecker</w:t>
      </w:r>
      <w:proofErr w:type="spellEnd"/>
      <w:r w:rsidRPr="00470AAB">
        <w:rPr>
          <w:rFonts w:asciiTheme="majorBidi" w:eastAsia="Linux Libertine" w:hAnsiTheme="majorBidi" w:cstheme="majorBidi"/>
          <w:i/>
          <w:iCs/>
          <w:color w:val="000000" w:themeColor="text1"/>
          <w:sz w:val="24"/>
          <w:szCs w:val="24"/>
        </w:rPr>
        <w:t xml:space="preserve"> et al. (2012) Dendritic Cell Lineage</w:t>
      </w:r>
    </w:p>
    <w:p w14:paraId="2AC9A11D" w14:textId="66C743E7" w:rsidR="004E5D1B" w:rsidRDefault="004E5D1B">
      <w:pPr>
        <w:pBdr>
          <w:top w:val="nil"/>
          <w:left w:val="nil"/>
          <w:bottom w:val="nil"/>
          <w:right w:val="nil"/>
          <w:between w:val="nil"/>
        </w:pBdr>
        <w:spacing w:beforeLines="30" w:before="72" w:afterLines="30" w:after="72"/>
        <w:ind w:right="30"/>
        <w:jc w:val="right"/>
        <w:rPr>
          <w:ins w:id="298" w:author="Alexis Jones" w:date="2024-12-08T10:25:00Z" w16du:dateUtc="2024-12-08T16:25:00Z"/>
          <w:rFonts w:asciiTheme="majorBidi" w:eastAsia="Linux Libertine" w:hAnsiTheme="majorBidi" w:cstheme="majorBidi"/>
          <w:color w:val="000000" w:themeColor="text1"/>
          <w:sz w:val="24"/>
          <w:szCs w:val="24"/>
        </w:rPr>
        <w:pPrChange w:id="299" w:author="Ally Hartzell" w:date="2024-12-09T12:53:00Z" w16du:dateUtc="2024-12-09T19:53:00Z">
          <w:pPr>
            <w:pBdr>
              <w:top w:val="nil"/>
              <w:left w:val="nil"/>
              <w:bottom w:val="nil"/>
              <w:right w:val="nil"/>
              <w:between w:val="nil"/>
            </w:pBdr>
            <w:spacing w:beforeLines="30" w:before="72" w:afterLines="30" w:after="72"/>
            <w:ind w:left="-900"/>
            <w:jc w:val="right"/>
          </w:pPr>
        </w:pPrChange>
      </w:pPr>
      <w:r w:rsidRPr="00470AAB">
        <w:rPr>
          <w:rFonts w:asciiTheme="majorBidi" w:eastAsia="Linux Libertine" w:hAnsiTheme="majorBidi" w:cstheme="majorBidi"/>
          <w:noProof/>
          <w:color w:val="000000" w:themeColor="text1"/>
          <w:sz w:val="24"/>
          <w:szCs w:val="24"/>
        </w:rPr>
        <w:drawing>
          <wp:inline distT="0" distB="0" distL="0" distR="0" wp14:anchorId="0584D1AF" wp14:editId="25953A49">
            <wp:extent cx="3194443" cy="2095500"/>
            <wp:effectExtent l="0" t="0" r="6350" b="0"/>
            <wp:docPr id="496148788" name="Picture 3" descr="A diagram of cells and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48788" name="Picture 3" descr="A diagram of cells and cell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01972" cy="2100439"/>
                    </a:xfrm>
                    <a:prstGeom prst="rect">
                      <a:avLst/>
                    </a:prstGeom>
                  </pic:spPr>
                </pic:pic>
              </a:graphicData>
            </a:graphic>
          </wp:inline>
        </w:drawing>
      </w:r>
    </w:p>
    <w:p w14:paraId="61EA9EDA" w14:textId="77777777" w:rsidR="002420D5" w:rsidRPr="00470AAB" w:rsidRDefault="002420D5">
      <w:pPr>
        <w:pBdr>
          <w:top w:val="nil"/>
          <w:left w:val="nil"/>
          <w:bottom w:val="nil"/>
          <w:right w:val="nil"/>
          <w:between w:val="nil"/>
        </w:pBdr>
        <w:spacing w:beforeLines="30" w:before="72" w:afterLines="30" w:after="72"/>
        <w:ind w:left="-900"/>
        <w:jc w:val="right"/>
        <w:rPr>
          <w:rFonts w:asciiTheme="majorBidi" w:eastAsia="Linux Libertine" w:hAnsiTheme="majorBidi" w:cstheme="majorBidi"/>
          <w:color w:val="000000" w:themeColor="text1"/>
          <w:sz w:val="24"/>
          <w:szCs w:val="24"/>
        </w:rPr>
        <w:pPrChange w:id="300" w:author="Alexis Jones" w:date="2024-12-08T10:19:00Z" w16du:dateUtc="2024-12-08T16:19:00Z">
          <w:pPr>
            <w:pBdr>
              <w:top w:val="nil"/>
              <w:left w:val="nil"/>
              <w:bottom w:val="nil"/>
              <w:right w:val="nil"/>
              <w:between w:val="nil"/>
            </w:pBdr>
            <w:spacing w:beforeLines="30" w:before="72" w:afterLines="30" w:after="72"/>
            <w:ind w:left="-900"/>
          </w:pPr>
        </w:pPrChange>
      </w:pPr>
    </w:p>
    <w:p w14:paraId="2914B684" w14:textId="7DD13552" w:rsidR="008A5958" w:rsidRDefault="00CE3D1A" w:rsidP="00775F12">
      <w:pPr>
        <w:pStyle w:val="Head2"/>
        <w:tabs>
          <w:tab w:val="left" w:pos="540"/>
        </w:tabs>
        <w:spacing w:beforeLines="30" w:before="72" w:afterLines="30" w:after="72"/>
        <w:ind w:left="180"/>
      </w:pPr>
      <w:r w:rsidRPr="008A5958">
        <w:t>4.3</w:t>
      </w:r>
      <w:r w:rsidR="008A5958">
        <w:tab/>
      </w:r>
      <w:r w:rsidRPr="008A5958">
        <w:t xml:space="preserve">Flow </w:t>
      </w:r>
      <w:r w:rsidR="00577D5E" w:rsidRPr="008A5958">
        <w:t xml:space="preserve">Fluorescence </w:t>
      </w:r>
      <w:r w:rsidRPr="008A5958">
        <w:t xml:space="preserve">Compensation </w:t>
      </w:r>
    </w:p>
    <w:p w14:paraId="4E36E28C" w14:textId="53814927" w:rsidR="00CE3D1A" w:rsidRPr="008A5958" w:rsidRDefault="00577D5E" w:rsidP="00775F12">
      <w:pPr>
        <w:pStyle w:val="Head2"/>
        <w:spacing w:beforeLines="30" w:before="72" w:afterLines="30" w:after="72"/>
        <w:rPr>
          <w:b w:val="0"/>
          <w:bCs/>
        </w:rPr>
      </w:pPr>
      <w:r w:rsidRPr="008A5958">
        <w:rPr>
          <w:b w:val="0"/>
          <w:bCs/>
        </w:rPr>
        <w:t>Flow</w:t>
      </w:r>
      <w:r w:rsidRPr="00577D5E">
        <w:t xml:space="preserve"> </w:t>
      </w:r>
      <w:r w:rsidRPr="008A5958">
        <w:rPr>
          <w:b w:val="0"/>
          <w:bCs/>
        </w:rPr>
        <w:t>compensation is a crucial process in flow cytometry, especially in high dimensional multichannel experiments. In this case</w:t>
      </w:r>
      <w:ins w:id="301" w:author="Alexis Jones" w:date="2024-12-08T10:19:00Z" w16du:dateUtc="2024-12-08T16:19:00Z">
        <w:r w:rsidR="002420D5">
          <w:rPr>
            <w:b w:val="0"/>
            <w:bCs/>
          </w:rPr>
          <w:t>,</w:t>
        </w:r>
      </w:ins>
      <w:r w:rsidRPr="008A5958">
        <w:rPr>
          <w:b w:val="0"/>
          <w:bCs/>
        </w:rPr>
        <w:t xml:space="preserve"> spectral overlap occurs when the emission spectra of one fluorochrome spill into the detection</w:t>
      </w:r>
      <w:r w:rsidRPr="00577D5E">
        <w:t xml:space="preserve"> </w:t>
      </w:r>
      <w:r w:rsidRPr="008A5958">
        <w:rPr>
          <w:b w:val="0"/>
          <w:bCs/>
        </w:rPr>
        <w:t xml:space="preserve">channels of other markers. </w:t>
      </w:r>
      <w:commentRangeStart w:id="302"/>
      <w:r w:rsidRPr="008A5958">
        <w:rPr>
          <w:b w:val="0"/>
          <w:bCs/>
        </w:rPr>
        <w:t>This</w:t>
      </w:r>
      <w:commentRangeEnd w:id="302"/>
      <w:r w:rsidR="002420D5">
        <w:rPr>
          <w:rStyle w:val="CommentReference"/>
          <w:rFonts w:ascii="Linux Libertine" w:eastAsiaTheme="minorHAnsi" w:hAnsi="Linux Libertine" w:cstheme="minorBidi"/>
          <w:b w:val="0"/>
        </w:rPr>
        <w:commentReference w:id="302"/>
      </w:r>
      <w:r w:rsidRPr="008A5958">
        <w:rPr>
          <w:b w:val="0"/>
          <w:bCs/>
        </w:rPr>
        <w:t xml:space="preserve"> distorts the measurements </w:t>
      </w:r>
      <w:r w:rsidR="00E930F5">
        <w:rPr>
          <w:b w:val="0"/>
          <w:bCs/>
        </w:rPr>
        <w:t>that consequently</w:t>
      </w:r>
      <w:r w:rsidRPr="008A5958">
        <w:rPr>
          <w:b w:val="0"/>
          <w:bCs/>
        </w:rPr>
        <w:t xml:space="preserve"> lead to inaccurate data interpretation. To address this</w:t>
      </w:r>
      <w:r w:rsidR="00E930F5">
        <w:rPr>
          <w:b w:val="0"/>
          <w:bCs/>
        </w:rPr>
        <w:t xml:space="preserve"> problem</w:t>
      </w:r>
      <w:r w:rsidRPr="008A5958">
        <w:rPr>
          <w:b w:val="0"/>
          <w:bCs/>
        </w:rPr>
        <w:t>, flow compensation uses a compensation matrix</w:t>
      </w:r>
      <w:r w:rsidR="00E930F5">
        <w:rPr>
          <w:b w:val="0"/>
          <w:bCs/>
        </w:rPr>
        <w:t xml:space="preserve"> that</w:t>
      </w:r>
      <w:r w:rsidRPr="008A5958">
        <w:rPr>
          <w:b w:val="0"/>
          <w:bCs/>
        </w:rPr>
        <w:t xml:space="preserve"> quantifies the degree of spectral overlap between fluorochrome response</w:t>
      </w:r>
      <w:r w:rsidR="00E930F5">
        <w:rPr>
          <w:b w:val="0"/>
          <w:bCs/>
        </w:rPr>
        <w:t>s</w:t>
      </w:r>
      <w:r w:rsidRPr="008A5958">
        <w:rPr>
          <w:b w:val="0"/>
          <w:bCs/>
        </w:rPr>
        <w:t>.</w:t>
      </w:r>
    </w:p>
    <w:p w14:paraId="35BA7164" w14:textId="1F8B530A" w:rsidR="00577D5E" w:rsidRPr="008A5958" w:rsidRDefault="008A5958" w:rsidP="00775F12">
      <w:pPr>
        <w:pStyle w:val="Head2"/>
        <w:spacing w:beforeLines="30" w:before="72" w:afterLines="30" w:after="72"/>
      </w:pPr>
      <w:r w:rsidRPr="008A5958">
        <w:rPr>
          <w:b w:val="0"/>
          <w:bCs/>
        </w:rPr>
        <w:t xml:space="preserve">The compensation matrix is generated using single-color control samples, where each fluorochrome is measured individually. The control files, labeled </w:t>
      </w:r>
      <w:r w:rsidRPr="008A5958">
        <w:rPr>
          <w:rFonts w:hint="eastAsia"/>
          <w:b w:val="0"/>
          <w:bCs/>
        </w:rPr>
        <w:t>“</w:t>
      </w:r>
      <w:proofErr w:type="spellStart"/>
      <w:r w:rsidRPr="008A5958">
        <w:rPr>
          <w:b w:val="0"/>
          <w:bCs/>
        </w:rPr>
        <w:t>comp_filename</w:t>
      </w:r>
      <w:proofErr w:type="spellEnd"/>
      <w:r w:rsidRPr="008A5958">
        <w:rPr>
          <w:b w:val="0"/>
          <w:bCs/>
        </w:rPr>
        <w:t>,</w:t>
      </w:r>
      <w:r w:rsidRPr="008A5958">
        <w:rPr>
          <w:rFonts w:hint="eastAsia"/>
          <w:b w:val="0"/>
          <w:bCs/>
        </w:rPr>
        <w:t>”</w:t>
      </w:r>
      <w:r w:rsidRPr="008A5958">
        <w:rPr>
          <w:b w:val="0"/>
          <w:bCs/>
        </w:rPr>
        <w:t xml:space="preserve"> contain spillover data, which shows how much one fluorochrome contaminates the detection channel </w:t>
      </w:r>
      <w:r w:rsidRPr="008A5958">
        <w:rPr>
          <w:b w:val="0"/>
          <w:bCs/>
        </w:rPr>
        <w:t>of another. To create the matrix, we loaded the compensation files and extracted the spillover values for each marker. Then, we</w:t>
      </w:r>
      <w:r w:rsidRPr="008A5958">
        <w:t xml:space="preserve"> </w:t>
      </w:r>
      <w:r w:rsidRPr="008A5958">
        <w:rPr>
          <w:b w:val="0"/>
          <w:bCs/>
        </w:rPr>
        <w:t>applied the compensation matrix to the PBMC data</w:t>
      </w:r>
      <w:ins w:id="303" w:author="Ally Hartzell" w:date="2024-12-09T13:15:00Z" w16du:dateUtc="2024-12-09T20:15:00Z">
        <w:r w:rsidR="000146BB">
          <w:rPr>
            <w:b w:val="0"/>
            <w:bCs/>
          </w:rPr>
          <w:t xml:space="preserve"> </w:t>
        </w:r>
      </w:ins>
      <w:r w:rsidRPr="008A5958">
        <w:rPr>
          <w:b w:val="0"/>
          <w:bCs/>
        </w:rPr>
        <w:t xml:space="preserve">set by adjusting the fluorescence values for each marker based on the spillover data. This correction compensates for spectral interference, ensuring </w:t>
      </w:r>
      <w:del w:id="304" w:author="Ally Hartzell" w:date="2024-12-09T13:06:00Z" w16du:dateUtc="2024-12-09T20:06:00Z">
        <w:r w:rsidRPr="008A5958" w:rsidDel="00F77AD7">
          <w:rPr>
            <w:b w:val="0"/>
            <w:bCs/>
          </w:rPr>
          <w:delText xml:space="preserve">that </w:delText>
        </w:r>
      </w:del>
      <w:r w:rsidRPr="008A5958">
        <w:rPr>
          <w:b w:val="0"/>
          <w:bCs/>
        </w:rPr>
        <w:t>the fluorescence of each marker is accurately represented without distortion. The final compensated PBMC data</w:t>
      </w:r>
      <w:ins w:id="305" w:author="Ally Hartzell" w:date="2024-12-09T13:15:00Z" w16du:dateUtc="2024-12-09T20:15:00Z">
        <w:r w:rsidR="000146BB">
          <w:rPr>
            <w:b w:val="0"/>
            <w:bCs/>
          </w:rPr>
          <w:t xml:space="preserve"> </w:t>
        </w:r>
      </w:ins>
      <w:r w:rsidRPr="008A5958">
        <w:rPr>
          <w:b w:val="0"/>
          <w:bCs/>
        </w:rPr>
        <w:t xml:space="preserve">set is then fed into EDA for visualization and gating out </w:t>
      </w:r>
      <w:r w:rsidR="00E930F5">
        <w:rPr>
          <w:b w:val="0"/>
          <w:bCs/>
        </w:rPr>
        <w:t xml:space="preserve">data </w:t>
      </w:r>
      <w:r w:rsidRPr="008A5958">
        <w:rPr>
          <w:b w:val="0"/>
          <w:bCs/>
        </w:rPr>
        <w:t>noise.</w:t>
      </w:r>
    </w:p>
    <w:p w14:paraId="61C90EE7" w14:textId="67854D2B" w:rsidR="002A7B72" w:rsidRPr="00470AAB" w:rsidRDefault="002A7B72" w:rsidP="00775F12">
      <w:pPr>
        <w:pStyle w:val="Head2"/>
        <w:tabs>
          <w:tab w:val="left" w:pos="540"/>
        </w:tabs>
        <w:spacing w:beforeLines="30" w:before="72" w:afterLines="30" w:after="72"/>
        <w:ind w:left="180"/>
      </w:pPr>
      <w:r w:rsidRPr="00470AAB">
        <w:t>4.</w:t>
      </w:r>
      <w:r w:rsidR="00E930F5">
        <w:t>4</w:t>
      </w:r>
      <w:r w:rsidR="00E930F5">
        <w:tab/>
      </w:r>
      <w:r w:rsidRPr="00470AAB">
        <w:t>Exploratory Data Analysis</w:t>
      </w:r>
    </w:p>
    <w:p w14:paraId="799E88AA" w14:textId="74050E5B" w:rsidR="00D642B4" w:rsidRDefault="0079424E" w:rsidP="00775F12">
      <w:pPr>
        <w:pBdr>
          <w:top w:val="nil"/>
          <w:left w:val="nil"/>
          <w:bottom w:val="nil"/>
          <w:right w:val="nil"/>
          <w:between w:val="nil"/>
        </w:pBdr>
        <w:spacing w:beforeLines="30" w:before="72" w:afterLines="30" w:after="72"/>
        <w:rPr>
          <w:ins w:id="306" w:author="Alexis Jones" w:date="2024-12-08T10:25:00Z" w16du:dateUtc="2024-12-08T16:25:00Z"/>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Two-dimensional visualizations were plotted to identify general areas and priorities for cleaning the data</w:t>
      </w:r>
      <w:ins w:id="307" w:author="Ally Hartzell" w:date="2024-12-09T13:16:00Z" w16du:dateUtc="2024-12-09T20:16:00Z">
        <w:r w:rsidR="000146BB">
          <w:rPr>
            <w:rFonts w:asciiTheme="majorBidi" w:eastAsia="Linux Libertine" w:hAnsiTheme="majorBidi" w:cstheme="majorBidi"/>
            <w:color w:val="000000" w:themeColor="text1"/>
            <w:sz w:val="24"/>
            <w:szCs w:val="24"/>
          </w:rPr>
          <w:t xml:space="preserve"> </w:t>
        </w:r>
      </w:ins>
      <w:r w:rsidRPr="00470AAB">
        <w:rPr>
          <w:rFonts w:asciiTheme="majorBidi" w:eastAsia="Linux Libertine" w:hAnsiTheme="majorBidi" w:cstheme="majorBidi"/>
          <w:color w:val="000000" w:themeColor="text1"/>
          <w:sz w:val="24"/>
          <w:szCs w:val="24"/>
        </w:rPr>
        <w:t xml:space="preserve">set. </w:t>
      </w:r>
      <w:commentRangeStart w:id="308"/>
      <w:r w:rsidR="00F67E53" w:rsidRPr="00470AAB">
        <w:rPr>
          <w:rFonts w:asciiTheme="majorBidi" w:eastAsia="Linux Libertine" w:hAnsiTheme="majorBidi" w:cstheme="majorBidi"/>
          <w:color w:val="000000" w:themeColor="text1"/>
          <w:sz w:val="24"/>
          <w:szCs w:val="24"/>
        </w:rPr>
        <w:t>A</w:t>
      </w:r>
      <w:ins w:id="309" w:author="Ally Hartzell" w:date="2024-12-09T13:16:00Z" w16du:dateUtc="2024-12-09T20:16:00Z">
        <w:r w:rsidR="000146BB">
          <w:rPr>
            <w:rFonts w:asciiTheme="majorBidi" w:eastAsia="Linux Libertine" w:hAnsiTheme="majorBidi" w:cstheme="majorBidi"/>
            <w:color w:val="000000" w:themeColor="text1"/>
            <w:sz w:val="24"/>
            <w:szCs w:val="24"/>
          </w:rPr>
          <w:t>n</w:t>
        </w:r>
      </w:ins>
      <w:r w:rsidR="00F67E53" w:rsidRPr="00470AAB">
        <w:rPr>
          <w:rFonts w:asciiTheme="majorBidi" w:eastAsia="Linux Libertine" w:hAnsiTheme="majorBidi" w:cstheme="majorBidi"/>
          <w:color w:val="000000" w:themeColor="text1"/>
          <w:sz w:val="24"/>
          <w:szCs w:val="24"/>
        </w:rPr>
        <w:t xml:space="preserve"> SSC </w:t>
      </w:r>
      <w:commentRangeEnd w:id="308"/>
      <w:r w:rsidR="000146BB">
        <w:rPr>
          <w:rStyle w:val="CommentReference"/>
        </w:rPr>
        <w:commentReference w:id="308"/>
      </w:r>
      <w:del w:id="310" w:author="Ally Hartzell" w:date="2024-12-09T12:56:00Z" w16du:dateUtc="2024-12-09T19:56:00Z">
        <w:r w:rsidR="00F67E53" w:rsidRPr="00470AAB" w:rsidDel="009D343F">
          <w:rPr>
            <w:rFonts w:asciiTheme="majorBidi" w:eastAsia="Linux Libertine" w:hAnsiTheme="majorBidi" w:cstheme="majorBidi"/>
            <w:color w:val="000000" w:themeColor="text1"/>
            <w:sz w:val="24"/>
            <w:szCs w:val="24"/>
          </w:rPr>
          <w:delText>vs.</w:delText>
        </w:r>
      </w:del>
      <w:ins w:id="311" w:author="Ally Hartzell" w:date="2024-12-09T12:56:00Z" w16du:dateUtc="2024-12-09T19:56:00Z">
        <w:r w:rsidR="009D343F">
          <w:rPr>
            <w:rFonts w:asciiTheme="majorBidi" w:eastAsia="Linux Libertine" w:hAnsiTheme="majorBidi" w:cstheme="majorBidi"/>
            <w:color w:val="000000" w:themeColor="text1"/>
            <w:sz w:val="24"/>
            <w:szCs w:val="24"/>
          </w:rPr>
          <w:t>versus</w:t>
        </w:r>
      </w:ins>
      <w:r w:rsidR="00F67E53" w:rsidRPr="00470AAB">
        <w:rPr>
          <w:rFonts w:asciiTheme="majorBidi" w:eastAsia="Linux Libertine" w:hAnsiTheme="majorBidi" w:cstheme="majorBidi"/>
          <w:color w:val="000000" w:themeColor="text1"/>
          <w:sz w:val="24"/>
          <w:szCs w:val="24"/>
        </w:rPr>
        <w:t xml:space="preserve"> Time scatter plot (see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.1</w:t>
      </w:r>
      <w:r w:rsidR="00F67E53" w:rsidRPr="00470AAB">
        <w:rPr>
          <w:rFonts w:asciiTheme="majorBidi" w:eastAsia="Linux Libertine" w:hAnsiTheme="majorBidi" w:cstheme="majorBidi"/>
          <w:color w:val="000000" w:themeColor="text1"/>
          <w:sz w:val="24"/>
          <w:szCs w:val="24"/>
        </w:rPr>
        <w:t>) was created to identify inconsistencies during data acquisition as cells pass through the</w:t>
      </w:r>
      <w:r w:rsidR="00F45F68" w:rsidRPr="00470AAB">
        <w:rPr>
          <w:rFonts w:asciiTheme="majorBidi" w:eastAsia="Linux Libertine" w:hAnsiTheme="majorBidi" w:cstheme="majorBidi"/>
          <w:color w:val="000000" w:themeColor="text1"/>
          <w:sz w:val="24"/>
          <w:szCs w:val="24"/>
        </w:rPr>
        <w:t xml:space="preserve"> inflection point against the</w:t>
      </w:r>
      <w:r w:rsidR="00F67E53" w:rsidRPr="00470AAB">
        <w:rPr>
          <w:rFonts w:asciiTheme="majorBidi" w:eastAsia="Linux Libertine" w:hAnsiTheme="majorBidi" w:cstheme="majorBidi"/>
          <w:color w:val="000000" w:themeColor="text1"/>
          <w:sz w:val="24"/>
          <w:szCs w:val="24"/>
        </w:rPr>
        <w:t xml:space="preserve"> detection probe. This plot ensures </w:t>
      </w:r>
      <w:del w:id="312" w:author="Ally Hartzell" w:date="2024-12-09T13:06:00Z" w16du:dateUtc="2024-12-09T20:06:00Z">
        <w:r w:rsidR="00F67E53" w:rsidRPr="00470AAB" w:rsidDel="00F77AD7">
          <w:rPr>
            <w:rFonts w:asciiTheme="majorBidi" w:eastAsia="Linux Libertine" w:hAnsiTheme="majorBidi" w:cstheme="majorBidi"/>
            <w:color w:val="000000" w:themeColor="text1"/>
            <w:sz w:val="24"/>
            <w:szCs w:val="24"/>
          </w:rPr>
          <w:delText xml:space="preserve">that </w:delText>
        </w:r>
      </w:del>
      <w:r w:rsidR="00F67E53" w:rsidRPr="00470AAB">
        <w:rPr>
          <w:rFonts w:asciiTheme="majorBidi" w:eastAsia="Linux Libertine" w:hAnsiTheme="majorBidi" w:cstheme="majorBidi"/>
          <w:color w:val="000000" w:themeColor="text1"/>
          <w:sz w:val="24"/>
          <w:szCs w:val="24"/>
        </w:rPr>
        <w:t xml:space="preserve">only cells collected during the stable portion of the sample run are included in the analysis.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further</w:t>
      </w:r>
      <w:r w:rsidR="00F67E53" w:rsidRPr="00470AAB">
        <w:rPr>
          <w:rFonts w:asciiTheme="majorBidi" w:eastAsia="Linux Libertine" w:hAnsiTheme="majorBidi" w:cstheme="majorBidi"/>
          <w:color w:val="000000" w:themeColor="text1"/>
          <w:sz w:val="24"/>
          <w:szCs w:val="24"/>
        </w:rPr>
        <w:t xml:space="preserve"> illustrates the gating boundaries, which capture consistent readings across time and help exclude artifacts or outliers caused by fluctuations in the data acquisition process.</w:t>
      </w:r>
    </w:p>
    <w:p w14:paraId="4582A312" w14:textId="77777777" w:rsidR="002420D5" w:rsidRDefault="002420D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18B5F824" w14:textId="12A8E129"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.1</w:t>
      </w:r>
    </w:p>
    <w:p w14:paraId="0B704FCE" w14:textId="693C9566"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Acquisition Plot </w:t>
      </w:r>
    </w:p>
    <w:p w14:paraId="5C3EB7B9" w14:textId="585C6521" w:rsidR="00A3398C" w:rsidRDefault="000B0645" w:rsidP="00775F12">
      <w:pPr>
        <w:pBdr>
          <w:top w:val="nil"/>
          <w:left w:val="nil"/>
          <w:bottom w:val="nil"/>
          <w:right w:val="nil"/>
          <w:between w:val="nil"/>
        </w:pBdr>
        <w:spacing w:beforeLines="30" w:before="72" w:afterLines="30" w:after="72"/>
        <w:rPr>
          <w:ins w:id="313" w:author="Alexis Jones" w:date="2024-12-08T10:25:00Z" w16du:dateUtc="2024-12-08T16:25:00Z"/>
          <w:rFonts w:asciiTheme="majorBidi" w:eastAsia="Linux Libertine" w:hAnsiTheme="majorBidi" w:cstheme="majorBidi"/>
          <w:color w:val="000000" w:themeColor="text1"/>
          <w:sz w:val="24"/>
          <w:szCs w:val="24"/>
        </w:rPr>
      </w:pPr>
      <w:r w:rsidRPr="000B0645">
        <w:rPr>
          <w:rFonts w:asciiTheme="majorBidi" w:eastAsia="Linux Libertine" w:hAnsiTheme="majorBidi" w:cstheme="majorBidi"/>
          <w:noProof/>
          <w:color w:val="000000" w:themeColor="text1"/>
          <w:sz w:val="24"/>
          <w:szCs w:val="24"/>
        </w:rPr>
        <w:drawing>
          <wp:inline distT="0" distB="0" distL="0" distR="0" wp14:anchorId="6BA09B05" wp14:editId="265ACE91">
            <wp:extent cx="2971800" cy="1961515"/>
            <wp:effectExtent l="0" t="0" r="0" b="0"/>
            <wp:docPr id="1399148272"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8272" name="Picture 1" descr="A diagram of a graph&#10;&#10;Description automatically generated with medium confidence"/>
                    <pic:cNvPicPr/>
                  </pic:nvPicPr>
                  <pic:blipFill>
                    <a:blip r:embed="rId21"/>
                    <a:stretch>
                      <a:fillRect/>
                    </a:stretch>
                  </pic:blipFill>
                  <pic:spPr>
                    <a:xfrm>
                      <a:off x="0" y="0"/>
                      <a:ext cx="2971800" cy="1961515"/>
                    </a:xfrm>
                    <a:prstGeom prst="rect">
                      <a:avLst/>
                    </a:prstGeom>
                  </pic:spPr>
                </pic:pic>
              </a:graphicData>
            </a:graphic>
          </wp:inline>
        </w:drawing>
      </w:r>
    </w:p>
    <w:p w14:paraId="007847AC" w14:textId="77777777" w:rsidR="002420D5" w:rsidRPr="00470AAB" w:rsidRDefault="002420D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055C9B3A" w14:textId="612BE26D" w:rsidR="00F67E53" w:rsidRDefault="00F45F68" w:rsidP="00775F12">
      <w:pPr>
        <w:pBdr>
          <w:top w:val="nil"/>
          <w:left w:val="nil"/>
          <w:bottom w:val="nil"/>
          <w:right w:val="nil"/>
          <w:between w:val="nil"/>
        </w:pBdr>
        <w:spacing w:beforeLines="30" w:before="72" w:afterLines="30" w:after="72"/>
        <w:rPr>
          <w:ins w:id="314" w:author="Alexis Jones" w:date="2024-12-08T10:25:00Z" w16du:dateUtc="2024-12-08T16:25:00Z"/>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lastRenderedPageBreak/>
        <w:t xml:space="preserve">A </w:t>
      </w:r>
      <w:r w:rsidR="00747323" w:rsidRPr="00470AAB">
        <w:rPr>
          <w:rFonts w:asciiTheme="majorBidi" w:eastAsia="Linux Libertine" w:hAnsiTheme="majorBidi" w:cstheme="majorBidi"/>
          <w:color w:val="000000" w:themeColor="text1"/>
          <w:sz w:val="24"/>
          <w:szCs w:val="24"/>
        </w:rPr>
        <w:t xml:space="preserve">histogram </w:t>
      </w:r>
      <w:r w:rsidRPr="00470AAB">
        <w:rPr>
          <w:rFonts w:asciiTheme="majorBidi" w:eastAsia="Linux Libertine" w:hAnsiTheme="majorBidi" w:cstheme="majorBidi"/>
          <w:color w:val="000000" w:themeColor="text1"/>
          <w:sz w:val="24"/>
          <w:szCs w:val="24"/>
        </w:rPr>
        <w:t xml:space="preserve">of the </w:t>
      </w:r>
      <w:del w:id="315" w:author="Alexis Jones" w:date="2024-12-08T10:22:00Z" w16du:dateUtc="2024-12-08T16:22:00Z">
        <w:r w:rsidRPr="00470AAB" w:rsidDel="002420D5">
          <w:rPr>
            <w:rFonts w:asciiTheme="majorBidi" w:eastAsia="Linux Libertine" w:hAnsiTheme="majorBidi" w:cstheme="majorBidi"/>
            <w:color w:val="000000" w:themeColor="text1"/>
            <w:sz w:val="24"/>
            <w:szCs w:val="24"/>
          </w:rPr>
          <w:delText>forward scatter area measurement (</w:delText>
        </w:r>
      </w:del>
      <w:r w:rsidRPr="00470AAB">
        <w:rPr>
          <w:rFonts w:asciiTheme="majorBidi" w:eastAsia="Linux Libertine" w:hAnsiTheme="majorBidi" w:cstheme="majorBidi"/>
          <w:color w:val="000000" w:themeColor="text1"/>
          <w:sz w:val="24"/>
          <w:szCs w:val="24"/>
        </w:rPr>
        <w:t>FSC-A</w:t>
      </w:r>
      <w:del w:id="316" w:author="Alexis Jones" w:date="2024-12-08T10:22:00Z" w16du:dateUtc="2024-12-08T16:22:00Z">
        <w:r w:rsidRPr="00470AAB" w:rsidDel="002420D5">
          <w:rPr>
            <w:rFonts w:asciiTheme="majorBidi" w:eastAsia="Linux Libertine" w:hAnsiTheme="majorBidi" w:cstheme="majorBidi"/>
            <w:color w:val="000000" w:themeColor="text1"/>
            <w:sz w:val="24"/>
            <w:szCs w:val="24"/>
          </w:rPr>
          <w:delText>)</w:delText>
        </w:r>
      </w:del>
      <w:r w:rsidRPr="00470AAB">
        <w:rPr>
          <w:rFonts w:asciiTheme="majorBidi" w:eastAsia="Linux Libertine" w:hAnsiTheme="majorBidi" w:cstheme="majorBidi"/>
          <w:color w:val="000000" w:themeColor="text1"/>
          <w:sz w:val="24"/>
          <w:szCs w:val="24"/>
        </w:rPr>
        <w:t xml:space="preserve"> is shown in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.2</w:t>
      </w:r>
      <w:r w:rsidRPr="00470AAB">
        <w:rPr>
          <w:rFonts w:asciiTheme="majorBidi" w:eastAsia="Linux Libertine" w:hAnsiTheme="majorBidi" w:cstheme="majorBidi"/>
          <w:color w:val="000000" w:themeColor="text1"/>
          <w:sz w:val="24"/>
          <w:szCs w:val="24"/>
        </w:rPr>
        <w:t xml:space="preserve">. FSC-A is used to </w:t>
      </w:r>
      <w:r w:rsidR="00BA7AD5" w:rsidRPr="00470AAB">
        <w:rPr>
          <w:rFonts w:asciiTheme="majorBidi" w:eastAsia="Linux Libertine" w:hAnsiTheme="majorBidi" w:cstheme="majorBidi"/>
          <w:color w:val="000000" w:themeColor="text1"/>
          <w:sz w:val="24"/>
          <w:szCs w:val="24"/>
        </w:rPr>
        <w:t>measure</w:t>
      </w:r>
      <w:r w:rsidRPr="00470AAB">
        <w:rPr>
          <w:rFonts w:asciiTheme="majorBidi" w:eastAsia="Linux Libertine" w:hAnsiTheme="majorBidi" w:cstheme="majorBidi"/>
          <w:color w:val="000000" w:themeColor="text1"/>
          <w:sz w:val="24"/>
          <w:szCs w:val="24"/>
        </w:rPr>
        <w:t xml:space="preserve"> cell size </w:t>
      </w:r>
      <w:proofErr w:type="gramStart"/>
      <w:r w:rsidRPr="00470AAB">
        <w:rPr>
          <w:rFonts w:asciiTheme="majorBidi" w:eastAsia="Linux Libertine" w:hAnsiTheme="majorBidi" w:cstheme="majorBidi"/>
          <w:color w:val="000000" w:themeColor="text1"/>
          <w:sz w:val="24"/>
          <w:szCs w:val="24"/>
        </w:rPr>
        <w:t>in a given</w:t>
      </w:r>
      <w:proofErr w:type="gramEnd"/>
      <w:r w:rsidRPr="00470AAB">
        <w:rPr>
          <w:rFonts w:asciiTheme="majorBidi" w:eastAsia="Linux Libertine" w:hAnsiTheme="majorBidi" w:cstheme="majorBidi"/>
          <w:color w:val="000000" w:themeColor="text1"/>
          <w:sz w:val="24"/>
          <w:szCs w:val="24"/>
        </w:rPr>
        <w:t xml:space="preserve"> sample mixture. In this </w:t>
      </w:r>
      <w:del w:id="317" w:author="Ally Hartzell" w:date="2024-12-09T13:22:00Z" w16du:dateUtc="2024-12-09T20:22:00Z">
        <w:r w:rsidR="00BA7AD5" w:rsidRPr="00470AAB" w:rsidDel="00695073">
          <w:rPr>
            <w:rFonts w:asciiTheme="majorBidi" w:eastAsia="Linux Libertine" w:hAnsiTheme="majorBidi" w:cstheme="majorBidi"/>
            <w:color w:val="000000" w:themeColor="text1"/>
            <w:sz w:val="24"/>
            <w:szCs w:val="24"/>
          </w:rPr>
          <w:delText xml:space="preserve">particular </w:delText>
        </w:r>
      </w:del>
      <w:r w:rsidRPr="00470AAB">
        <w:rPr>
          <w:rFonts w:asciiTheme="majorBidi" w:eastAsia="Linux Libertine" w:hAnsiTheme="majorBidi" w:cstheme="majorBidi"/>
          <w:color w:val="000000" w:themeColor="text1"/>
          <w:sz w:val="24"/>
          <w:szCs w:val="24"/>
        </w:rPr>
        <w:t xml:space="preserve">case, the </w:t>
      </w:r>
      <w:r w:rsidR="00D37E5F" w:rsidRPr="00470AAB">
        <w:rPr>
          <w:rFonts w:asciiTheme="majorBidi" w:eastAsia="Linux Libertine" w:hAnsiTheme="majorBidi" w:cstheme="majorBidi"/>
          <w:color w:val="000000" w:themeColor="text1"/>
          <w:sz w:val="24"/>
          <w:szCs w:val="24"/>
        </w:rPr>
        <w:t xml:space="preserve">resulting </w:t>
      </w:r>
      <w:r w:rsidRPr="00470AAB">
        <w:rPr>
          <w:rFonts w:asciiTheme="majorBidi" w:eastAsia="Linux Libertine" w:hAnsiTheme="majorBidi" w:cstheme="majorBidi"/>
          <w:color w:val="000000" w:themeColor="text1"/>
          <w:sz w:val="24"/>
          <w:szCs w:val="24"/>
        </w:rPr>
        <w:t>plot reveals three distinct peak</w:t>
      </w:r>
      <w:r w:rsidR="00EF5530" w:rsidRPr="00470AAB">
        <w:rPr>
          <w:rFonts w:asciiTheme="majorBidi" w:eastAsia="Linux Libertine" w:hAnsiTheme="majorBidi" w:cstheme="majorBidi"/>
          <w:color w:val="000000" w:themeColor="text1"/>
          <w:sz w:val="24"/>
          <w:szCs w:val="24"/>
        </w:rPr>
        <w:t xml:space="preserve">s, </w:t>
      </w:r>
      <w:del w:id="318" w:author="Alexis Jones" w:date="2024-12-08T10:22:00Z" w16du:dateUtc="2024-12-08T16:22:00Z">
        <w:r w:rsidR="00EF5530" w:rsidRPr="00470AAB" w:rsidDel="002420D5">
          <w:rPr>
            <w:rFonts w:asciiTheme="majorBidi" w:eastAsia="Linux Libertine" w:hAnsiTheme="majorBidi" w:cstheme="majorBidi"/>
            <w:color w:val="000000" w:themeColor="text1"/>
            <w:sz w:val="24"/>
            <w:szCs w:val="24"/>
          </w:rPr>
          <w:delText>which suggest</w:delText>
        </w:r>
        <w:r w:rsidR="00B27704" w:rsidRPr="00470AAB" w:rsidDel="002420D5">
          <w:rPr>
            <w:rFonts w:asciiTheme="majorBidi" w:eastAsia="Linux Libertine" w:hAnsiTheme="majorBidi" w:cstheme="majorBidi"/>
            <w:color w:val="000000" w:themeColor="text1"/>
            <w:sz w:val="24"/>
            <w:szCs w:val="24"/>
          </w:rPr>
          <w:delText>s</w:delText>
        </w:r>
      </w:del>
      <w:ins w:id="319" w:author="Alexis Jones" w:date="2024-12-08T10:22:00Z" w16du:dateUtc="2024-12-08T16:22:00Z">
        <w:r w:rsidR="002420D5">
          <w:rPr>
            <w:rFonts w:asciiTheme="majorBidi" w:eastAsia="Linux Libertine" w:hAnsiTheme="majorBidi" w:cstheme="majorBidi"/>
            <w:color w:val="000000" w:themeColor="text1"/>
            <w:sz w:val="24"/>
            <w:szCs w:val="24"/>
          </w:rPr>
          <w:t>suggesting</w:t>
        </w:r>
      </w:ins>
      <w:r w:rsidR="00EF5530" w:rsidRPr="00470AAB">
        <w:rPr>
          <w:rFonts w:asciiTheme="majorBidi" w:eastAsia="Linux Libertine" w:hAnsiTheme="majorBidi" w:cstheme="majorBidi"/>
          <w:color w:val="000000" w:themeColor="text1"/>
          <w:sz w:val="24"/>
          <w:szCs w:val="24"/>
        </w:rPr>
        <w:t xml:space="preserve"> at least three distinct cellular</w:t>
      </w:r>
      <w:r w:rsidRPr="00470AAB">
        <w:rPr>
          <w:rFonts w:asciiTheme="majorBidi" w:eastAsia="Linux Libertine" w:hAnsiTheme="majorBidi" w:cstheme="majorBidi"/>
          <w:color w:val="000000" w:themeColor="text1"/>
          <w:sz w:val="24"/>
          <w:szCs w:val="24"/>
        </w:rPr>
        <w:t xml:space="preserve"> populations</w:t>
      </w:r>
      <w:del w:id="320" w:author="Alexis Jones" w:date="2024-12-08T10:23:00Z" w16du:dateUtc="2024-12-08T16:23:00Z">
        <w:r w:rsidRPr="00470AAB" w:rsidDel="002420D5">
          <w:rPr>
            <w:rFonts w:asciiTheme="majorBidi" w:eastAsia="Linux Libertine" w:hAnsiTheme="majorBidi" w:cstheme="majorBidi"/>
            <w:color w:val="000000" w:themeColor="text1"/>
            <w:sz w:val="24"/>
            <w:szCs w:val="24"/>
          </w:rPr>
          <w:delText>,</w:delText>
        </w:r>
      </w:del>
      <w:r w:rsidRPr="00470AAB">
        <w:rPr>
          <w:rFonts w:asciiTheme="majorBidi" w:eastAsia="Linux Libertine" w:hAnsiTheme="majorBidi" w:cstheme="majorBidi"/>
          <w:color w:val="000000" w:themeColor="text1"/>
          <w:sz w:val="24"/>
          <w:szCs w:val="24"/>
        </w:rPr>
        <w:t xml:space="preserve"> corresponding to the expected cell types in PBMC </w:t>
      </w:r>
      <w:r w:rsidR="0079424E" w:rsidRPr="00470AAB">
        <w:rPr>
          <w:rFonts w:asciiTheme="majorBidi" w:eastAsia="Linux Libertine" w:hAnsiTheme="majorBidi" w:cstheme="majorBidi"/>
          <w:color w:val="000000" w:themeColor="text1"/>
          <w:sz w:val="24"/>
          <w:szCs w:val="24"/>
        </w:rPr>
        <w:t>as</w:t>
      </w:r>
      <w:r w:rsidRPr="00470AAB">
        <w:rPr>
          <w:rFonts w:asciiTheme="majorBidi" w:eastAsia="Linux Libertine" w:hAnsiTheme="majorBidi" w:cstheme="majorBidi"/>
          <w:color w:val="000000" w:themeColor="text1"/>
          <w:sz w:val="24"/>
          <w:szCs w:val="24"/>
        </w:rPr>
        <w:t xml:space="preserve"> lymphocytes, monocytes, and granulocytes</w:t>
      </w:r>
      <w:r w:rsidR="0079424E" w:rsidRPr="00470AAB">
        <w:rPr>
          <w:rFonts w:asciiTheme="majorBidi" w:eastAsia="Linux Libertine" w:hAnsiTheme="majorBidi" w:cstheme="majorBidi"/>
          <w:color w:val="000000" w:themeColor="text1"/>
          <w:sz w:val="24"/>
          <w:szCs w:val="24"/>
        </w:rPr>
        <w:t xml:space="preserve"> (left to right)</w:t>
      </w:r>
      <w:r w:rsidRPr="00470AAB">
        <w:rPr>
          <w:rFonts w:asciiTheme="majorBidi" w:eastAsia="Linux Libertine" w:hAnsiTheme="majorBidi" w:cstheme="majorBidi"/>
          <w:color w:val="000000" w:themeColor="text1"/>
          <w:sz w:val="24"/>
          <w:szCs w:val="24"/>
        </w:rPr>
        <w:t xml:space="preserve">. The red gate is applied to exclude cellular debris, which typically appears as smaller events at the lower end of the FSC-A distribution. </w:t>
      </w:r>
    </w:p>
    <w:p w14:paraId="1B546EE4" w14:textId="77777777" w:rsidR="002420D5" w:rsidRPr="00470AAB" w:rsidRDefault="002420D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2A57EBB3" w14:textId="4B9CA0AF"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.2</w:t>
      </w:r>
    </w:p>
    <w:p w14:paraId="75F70258" w14:textId="25C488C7"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del w:id="321" w:author="Alexis Jones" w:date="2024-12-08T10:22:00Z" w16du:dateUtc="2024-12-08T16:22:00Z">
        <w:r w:rsidRPr="00470AAB" w:rsidDel="002420D5">
          <w:rPr>
            <w:rFonts w:asciiTheme="majorBidi" w:eastAsia="Linux Libertine" w:hAnsiTheme="majorBidi" w:cstheme="majorBidi"/>
            <w:i/>
            <w:iCs/>
            <w:color w:val="000000" w:themeColor="text1"/>
            <w:sz w:val="24"/>
            <w:szCs w:val="24"/>
          </w:rPr>
          <w:delText xml:space="preserve"> </w:delText>
        </w:r>
      </w:del>
      <w:r w:rsidR="00C76B81" w:rsidRPr="00470AAB">
        <w:rPr>
          <w:rFonts w:asciiTheme="majorBidi" w:eastAsia="Linux Libertine" w:hAnsiTheme="majorBidi" w:cstheme="majorBidi"/>
          <w:i/>
          <w:iCs/>
          <w:color w:val="000000" w:themeColor="text1"/>
          <w:sz w:val="24"/>
          <w:szCs w:val="24"/>
        </w:rPr>
        <w:t>Cellular Debris Plot</w:t>
      </w:r>
    </w:p>
    <w:p w14:paraId="719A1192" w14:textId="348E4AE5"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noProof/>
          <w:color w:val="000000" w:themeColor="text1"/>
        </w:rPr>
        <w:drawing>
          <wp:inline distT="0" distB="0" distL="0" distR="0" wp14:anchorId="3F12A82E" wp14:editId="4C3E34E8">
            <wp:extent cx="2971800" cy="1913890"/>
            <wp:effectExtent l="0" t="0" r="0" b="3810"/>
            <wp:docPr id="918100785" name="Picture 2" descr="A blue graph with number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00785" name="Picture 2" descr="A blue graph with numbers and a red lin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71800" cy="1913890"/>
                    </a:xfrm>
                    <a:prstGeom prst="rect">
                      <a:avLst/>
                    </a:prstGeom>
                    <a:noFill/>
                    <a:ln>
                      <a:noFill/>
                    </a:ln>
                  </pic:spPr>
                </pic:pic>
              </a:graphicData>
            </a:graphic>
          </wp:inline>
        </w:drawing>
      </w:r>
    </w:p>
    <w:p w14:paraId="4E9BB1D9" w14:textId="77777777" w:rsidR="002420D5" w:rsidRDefault="002420D5" w:rsidP="00775F12">
      <w:pPr>
        <w:pBdr>
          <w:top w:val="nil"/>
          <w:left w:val="nil"/>
          <w:bottom w:val="nil"/>
          <w:right w:val="nil"/>
          <w:between w:val="nil"/>
        </w:pBdr>
        <w:spacing w:beforeLines="30" w:before="72" w:afterLines="30" w:after="72"/>
        <w:rPr>
          <w:ins w:id="322" w:author="Alexis Jones" w:date="2024-12-08T10:26:00Z" w16du:dateUtc="2024-12-08T16:26:00Z"/>
          <w:rFonts w:asciiTheme="majorBidi" w:eastAsia="Linux Libertine" w:hAnsiTheme="majorBidi" w:cstheme="majorBidi"/>
          <w:color w:val="000000" w:themeColor="text1"/>
          <w:sz w:val="24"/>
          <w:szCs w:val="24"/>
        </w:rPr>
      </w:pPr>
    </w:p>
    <w:p w14:paraId="20A8CDF2" w14:textId="45816887" w:rsidR="00332242" w:rsidRDefault="00105CE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Figure </w:t>
      </w:r>
      <w:r w:rsidR="004E5D1B" w:rsidRPr="00470AAB">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.3</w:t>
      </w:r>
      <w:r w:rsidRPr="00470AAB">
        <w:rPr>
          <w:rFonts w:asciiTheme="majorBidi" w:eastAsia="Linux Libertine" w:hAnsiTheme="majorBidi" w:cstheme="majorBidi"/>
          <w:color w:val="000000" w:themeColor="text1"/>
          <w:sz w:val="24"/>
          <w:szCs w:val="24"/>
        </w:rPr>
        <w:t xml:space="preserve"> illustrates the removal of doublets or cell aggregates</w:t>
      </w:r>
      <w:del w:id="323" w:author="Ally Hartzell" w:date="2024-12-09T13:23:00Z" w16du:dateUtc="2024-12-09T20:23:00Z">
        <w:r w:rsidRPr="00470AAB" w:rsidDel="00695073">
          <w:rPr>
            <w:rFonts w:asciiTheme="majorBidi" w:eastAsia="Linux Libertine" w:hAnsiTheme="majorBidi" w:cstheme="majorBidi"/>
            <w:color w:val="000000" w:themeColor="text1"/>
            <w:sz w:val="24"/>
            <w:szCs w:val="24"/>
          </w:rPr>
          <w:delText xml:space="preserve"> from the dataset</w:delText>
        </w:r>
      </w:del>
      <w:r w:rsidRPr="00470AAB">
        <w:rPr>
          <w:rFonts w:asciiTheme="majorBidi" w:eastAsia="Linux Libertine" w:hAnsiTheme="majorBidi" w:cstheme="majorBidi"/>
          <w:color w:val="000000" w:themeColor="text1"/>
          <w:sz w:val="24"/>
          <w:szCs w:val="24"/>
        </w:rPr>
        <w:t>, which are typically identified by an inconsistent ratio between FSC-A and FSC-H</w:t>
      </w:r>
      <w:ins w:id="324" w:author="Ally Hartzell" w:date="2024-12-09T13:23:00Z" w16du:dateUtc="2024-12-09T20:23:00Z">
        <w:r w:rsidR="00695073">
          <w:rPr>
            <w:rFonts w:asciiTheme="majorBidi" w:eastAsia="Linux Libertine" w:hAnsiTheme="majorBidi" w:cstheme="majorBidi"/>
            <w:color w:val="000000" w:themeColor="text1"/>
            <w:sz w:val="24"/>
            <w:szCs w:val="24"/>
          </w:rPr>
          <w:t>,</w:t>
        </w:r>
        <w:r w:rsidR="00695073" w:rsidRPr="00695073">
          <w:rPr>
            <w:rFonts w:asciiTheme="majorBidi" w:eastAsia="Linux Libertine" w:hAnsiTheme="majorBidi" w:cstheme="majorBidi"/>
            <w:color w:val="000000" w:themeColor="text1"/>
            <w:sz w:val="24"/>
            <w:szCs w:val="24"/>
          </w:rPr>
          <w:t xml:space="preserve"> </w:t>
        </w:r>
        <w:r w:rsidR="00695073" w:rsidRPr="00470AAB">
          <w:rPr>
            <w:rFonts w:asciiTheme="majorBidi" w:eastAsia="Linux Libertine" w:hAnsiTheme="majorBidi" w:cstheme="majorBidi"/>
            <w:color w:val="000000" w:themeColor="text1"/>
            <w:sz w:val="24"/>
            <w:szCs w:val="24"/>
          </w:rPr>
          <w:t>from the data</w:t>
        </w:r>
        <w:r w:rsidR="00695073">
          <w:rPr>
            <w:rFonts w:asciiTheme="majorBidi" w:eastAsia="Linux Libertine" w:hAnsiTheme="majorBidi" w:cstheme="majorBidi"/>
            <w:color w:val="000000" w:themeColor="text1"/>
            <w:sz w:val="24"/>
            <w:szCs w:val="24"/>
          </w:rPr>
          <w:t xml:space="preserve"> </w:t>
        </w:r>
        <w:r w:rsidR="00695073" w:rsidRPr="00470AAB">
          <w:rPr>
            <w:rFonts w:asciiTheme="majorBidi" w:eastAsia="Linux Libertine" w:hAnsiTheme="majorBidi" w:cstheme="majorBidi"/>
            <w:color w:val="000000" w:themeColor="text1"/>
            <w:sz w:val="24"/>
            <w:szCs w:val="24"/>
          </w:rPr>
          <w:t>set</w:t>
        </w:r>
      </w:ins>
      <w:r w:rsidRPr="00470AAB">
        <w:rPr>
          <w:rFonts w:asciiTheme="majorBidi" w:eastAsia="Linux Libertine" w:hAnsiTheme="majorBidi" w:cstheme="majorBidi"/>
          <w:color w:val="000000" w:themeColor="text1"/>
          <w:sz w:val="24"/>
          <w:szCs w:val="24"/>
        </w:rPr>
        <w:t xml:space="preserve">. Doublets tend to exhibit a higher FSC-H relative to FSC-A as they are larger due to the presence of two cells but still emit a </w:t>
      </w:r>
      <w:ins w:id="325" w:author="Alexis Jones" w:date="2024-12-08T10:23:00Z" w16du:dateUtc="2024-12-08T16:23:00Z">
        <w:r w:rsidR="002420D5">
          <w:rPr>
            <w:rFonts w:asciiTheme="majorBidi" w:eastAsia="Linux Libertine" w:hAnsiTheme="majorBidi" w:cstheme="majorBidi"/>
            <w:color w:val="000000" w:themeColor="text1"/>
            <w:sz w:val="24"/>
            <w:szCs w:val="24"/>
          </w:rPr>
          <w:t>“</w:t>
        </w:r>
      </w:ins>
      <w:del w:id="326" w:author="Alexis Jones" w:date="2024-12-08T10:23:00Z" w16du:dateUtc="2024-12-08T16:23:00Z">
        <w:r w:rsidRPr="00470AAB" w:rsidDel="002420D5">
          <w:rPr>
            <w:rFonts w:asciiTheme="majorBidi" w:eastAsia="Linux Libertine" w:hAnsiTheme="majorBidi" w:cstheme="majorBidi"/>
            <w:color w:val="000000" w:themeColor="text1"/>
            <w:sz w:val="24"/>
            <w:szCs w:val="24"/>
          </w:rPr>
          <w:delText>"</w:delText>
        </w:r>
      </w:del>
      <w:r w:rsidRPr="00470AAB">
        <w:rPr>
          <w:rFonts w:asciiTheme="majorBidi" w:eastAsia="Linux Libertine" w:hAnsiTheme="majorBidi" w:cstheme="majorBidi"/>
          <w:color w:val="000000" w:themeColor="text1"/>
          <w:sz w:val="24"/>
          <w:szCs w:val="24"/>
        </w:rPr>
        <w:t>tall</w:t>
      </w:r>
      <w:ins w:id="327" w:author="Alexis Jones" w:date="2024-12-08T10:23:00Z" w16du:dateUtc="2024-12-08T16:23:00Z">
        <w:r w:rsidR="002420D5">
          <w:rPr>
            <w:rFonts w:asciiTheme="majorBidi" w:eastAsia="Linux Libertine" w:hAnsiTheme="majorBidi" w:cstheme="majorBidi"/>
            <w:color w:val="000000" w:themeColor="text1"/>
            <w:sz w:val="24"/>
            <w:szCs w:val="24"/>
          </w:rPr>
          <w:t>”</w:t>
        </w:r>
      </w:ins>
      <w:del w:id="328" w:author="Alexis Jones" w:date="2024-12-08T10:23:00Z" w16du:dateUtc="2024-12-08T16:23:00Z">
        <w:r w:rsidRPr="00470AAB" w:rsidDel="002420D5">
          <w:rPr>
            <w:rFonts w:asciiTheme="majorBidi" w:eastAsia="Linux Libertine" w:hAnsiTheme="majorBidi" w:cstheme="majorBidi"/>
            <w:color w:val="000000" w:themeColor="text1"/>
            <w:sz w:val="24"/>
            <w:szCs w:val="24"/>
          </w:rPr>
          <w:delText>"</w:delText>
        </w:r>
      </w:del>
      <w:r w:rsidRPr="00470AAB">
        <w:rPr>
          <w:rFonts w:asciiTheme="majorBidi" w:eastAsia="Linux Libertine" w:hAnsiTheme="majorBidi" w:cstheme="majorBidi"/>
          <w:color w:val="000000" w:themeColor="text1"/>
          <w:sz w:val="24"/>
          <w:szCs w:val="24"/>
        </w:rPr>
        <w:t xml:space="preserve"> scatter signal. In this case, the plot reveals a relatively small population of cell aggregates, identified by the gate on the y-axis. The x-axis limit is set further out to avoid truncating the monocyte population in the SSC-A </w:t>
      </w:r>
      <w:del w:id="329" w:author="Ally Hartzell" w:date="2024-12-09T12:56:00Z" w16du:dateUtc="2024-12-09T19:56:00Z">
        <w:r w:rsidRPr="00470AAB" w:rsidDel="009D343F">
          <w:rPr>
            <w:rFonts w:asciiTheme="majorBidi" w:eastAsia="Linux Libertine" w:hAnsiTheme="majorBidi" w:cstheme="majorBidi"/>
            <w:color w:val="000000" w:themeColor="text1"/>
            <w:sz w:val="24"/>
            <w:szCs w:val="24"/>
          </w:rPr>
          <w:delText>vs.</w:delText>
        </w:r>
      </w:del>
      <w:ins w:id="330" w:author="Ally Hartzell" w:date="2024-12-09T12:56:00Z" w16du:dateUtc="2024-12-09T19:56:00Z">
        <w:r w:rsidR="009D343F">
          <w:rPr>
            <w:rFonts w:asciiTheme="majorBidi" w:eastAsia="Linux Libertine" w:hAnsiTheme="majorBidi" w:cstheme="majorBidi"/>
            <w:color w:val="000000" w:themeColor="text1"/>
            <w:sz w:val="24"/>
            <w:szCs w:val="24"/>
          </w:rPr>
          <w:t>versus</w:t>
        </w:r>
      </w:ins>
      <w:r w:rsidRPr="00470AAB">
        <w:rPr>
          <w:rFonts w:asciiTheme="majorBidi" w:eastAsia="Linux Libertine" w:hAnsiTheme="majorBidi" w:cstheme="majorBidi"/>
          <w:color w:val="000000" w:themeColor="text1"/>
          <w:sz w:val="24"/>
          <w:szCs w:val="24"/>
        </w:rPr>
        <w:t xml:space="preserve"> FSC-A plot, ensuring </w:t>
      </w:r>
      <w:del w:id="331" w:author="Ally Hartzell" w:date="2024-12-09T13:06:00Z" w16du:dateUtc="2024-12-09T20:06:00Z">
        <w:r w:rsidRPr="00470AAB" w:rsidDel="00F77AD7">
          <w:rPr>
            <w:rFonts w:asciiTheme="majorBidi" w:eastAsia="Linux Libertine" w:hAnsiTheme="majorBidi" w:cstheme="majorBidi"/>
            <w:color w:val="000000" w:themeColor="text1"/>
            <w:sz w:val="24"/>
            <w:szCs w:val="24"/>
          </w:rPr>
          <w:delText xml:space="preserve">that </w:delText>
        </w:r>
      </w:del>
      <w:r w:rsidR="00131EE0" w:rsidRPr="00470AAB">
        <w:rPr>
          <w:rFonts w:asciiTheme="majorBidi" w:eastAsia="Linux Libertine" w:hAnsiTheme="majorBidi" w:cstheme="majorBidi"/>
          <w:color w:val="000000" w:themeColor="text1"/>
          <w:sz w:val="24"/>
          <w:szCs w:val="24"/>
        </w:rPr>
        <w:t xml:space="preserve">all </w:t>
      </w:r>
      <w:r w:rsidRPr="00470AAB">
        <w:rPr>
          <w:rFonts w:asciiTheme="majorBidi" w:eastAsia="Linux Libertine" w:hAnsiTheme="majorBidi" w:cstheme="majorBidi"/>
          <w:color w:val="000000" w:themeColor="text1"/>
          <w:sz w:val="24"/>
          <w:szCs w:val="24"/>
        </w:rPr>
        <w:t xml:space="preserve">monocytes </w:t>
      </w:r>
      <w:r w:rsidR="00131EE0" w:rsidRPr="00470AAB">
        <w:rPr>
          <w:rFonts w:asciiTheme="majorBidi" w:eastAsia="Linux Libertine" w:hAnsiTheme="majorBidi" w:cstheme="majorBidi"/>
          <w:color w:val="000000" w:themeColor="text1"/>
          <w:sz w:val="24"/>
          <w:szCs w:val="24"/>
        </w:rPr>
        <w:t>are still recalled while</w:t>
      </w:r>
      <w:r w:rsidRPr="00470AAB">
        <w:rPr>
          <w:rFonts w:asciiTheme="majorBidi" w:eastAsia="Linux Libertine" w:hAnsiTheme="majorBidi" w:cstheme="majorBidi"/>
          <w:color w:val="000000" w:themeColor="text1"/>
          <w:sz w:val="24"/>
          <w:szCs w:val="24"/>
        </w:rPr>
        <w:t xml:space="preserve"> removing </w:t>
      </w:r>
      <w:r w:rsidR="00131EE0" w:rsidRPr="00470AAB">
        <w:rPr>
          <w:rFonts w:asciiTheme="majorBidi" w:eastAsia="Linux Libertine" w:hAnsiTheme="majorBidi" w:cstheme="majorBidi"/>
          <w:color w:val="000000" w:themeColor="text1"/>
          <w:sz w:val="24"/>
          <w:szCs w:val="24"/>
        </w:rPr>
        <w:t>as many</w:t>
      </w:r>
      <w:r w:rsidRPr="00470AAB">
        <w:rPr>
          <w:rFonts w:asciiTheme="majorBidi" w:eastAsia="Linux Libertine" w:hAnsiTheme="majorBidi" w:cstheme="majorBidi"/>
          <w:color w:val="000000" w:themeColor="text1"/>
          <w:sz w:val="24"/>
          <w:szCs w:val="24"/>
        </w:rPr>
        <w:t xml:space="preserve"> doublets</w:t>
      </w:r>
      <w:r w:rsidR="00131EE0" w:rsidRPr="00470AAB">
        <w:rPr>
          <w:rFonts w:asciiTheme="majorBidi" w:eastAsia="Linux Libertine" w:hAnsiTheme="majorBidi" w:cstheme="majorBidi"/>
          <w:color w:val="000000" w:themeColor="text1"/>
          <w:sz w:val="24"/>
          <w:szCs w:val="24"/>
        </w:rPr>
        <w:t xml:space="preserve"> as possible</w:t>
      </w:r>
      <w:r w:rsidRPr="00470AAB">
        <w:rPr>
          <w:rFonts w:asciiTheme="majorBidi" w:eastAsia="Linux Libertine" w:hAnsiTheme="majorBidi" w:cstheme="majorBidi"/>
          <w:color w:val="000000" w:themeColor="text1"/>
          <w:sz w:val="24"/>
          <w:szCs w:val="24"/>
        </w:rPr>
        <w:t>.</w:t>
      </w:r>
    </w:p>
    <w:p w14:paraId="789BB0AA" w14:textId="77777777" w:rsidR="00E930F5" w:rsidDel="006A6BF5" w:rsidRDefault="00E930F5" w:rsidP="00775F12">
      <w:pPr>
        <w:pBdr>
          <w:top w:val="nil"/>
          <w:left w:val="nil"/>
          <w:bottom w:val="nil"/>
          <w:right w:val="nil"/>
          <w:between w:val="nil"/>
        </w:pBdr>
        <w:spacing w:beforeLines="30" w:before="72" w:afterLines="30" w:after="72"/>
        <w:rPr>
          <w:del w:id="332" w:author="Alexis Jones" w:date="2024-12-07T20:38:00Z" w16du:dateUtc="2024-12-08T02:38:00Z"/>
          <w:rFonts w:asciiTheme="majorBidi" w:eastAsia="Linux Libertine" w:hAnsiTheme="majorBidi" w:cstheme="majorBidi"/>
          <w:color w:val="000000" w:themeColor="text1"/>
          <w:sz w:val="24"/>
          <w:szCs w:val="24"/>
        </w:rPr>
      </w:pPr>
    </w:p>
    <w:p w14:paraId="2265A77F" w14:textId="77777777" w:rsidR="00E930F5" w:rsidDel="006A6BF5" w:rsidRDefault="00E930F5" w:rsidP="00775F12">
      <w:pPr>
        <w:pBdr>
          <w:top w:val="nil"/>
          <w:left w:val="nil"/>
          <w:bottom w:val="nil"/>
          <w:right w:val="nil"/>
          <w:between w:val="nil"/>
        </w:pBdr>
        <w:spacing w:beforeLines="30" w:before="72" w:afterLines="30" w:after="72"/>
        <w:rPr>
          <w:del w:id="333" w:author="Alexis Jones" w:date="2024-12-07T20:38:00Z" w16du:dateUtc="2024-12-08T02:38:00Z"/>
          <w:rFonts w:asciiTheme="majorBidi" w:eastAsia="Linux Libertine" w:hAnsiTheme="majorBidi" w:cstheme="majorBidi"/>
          <w:color w:val="000000" w:themeColor="text1"/>
          <w:sz w:val="24"/>
          <w:szCs w:val="24"/>
        </w:rPr>
      </w:pPr>
    </w:p>
    <w:p w14:paraId="55CCE112" w14:textId="77777777" w:rsidR="00E930F5" w:rsidDel="006A6BF5" w:rsidRDefault="00E930F5" w:rsidP="00775F12">
      <w:pPr>
        <w:pBdr>
          <w:top w:val="nil"/>
          <w:left w:val="nil"/>
          <w:bottom w:val="nil"/>
          <w:right w:val="nil"/>
          <w:between w:val="nil"/>
        </w:pBdr>
        <w:spacing w:beforeLines="30" w:before="72" w:afterLines="30" w:after="72"/>
        <w:rPr>
          <w:del w:id="334" w:author="Alexis Jones" w:date="2024-12-07T20:38:00Z" w16du:dateUtc="2024-12-08T02:38:00Z"/>
          <w:rFonts w:asciiTheme="majorBidi" w:eastAsia="Linux Libertine" w:hAnsiTheme="majorBidi" w:cstheme="majorBidi"/>
          <w:color w:val="000000" w:themeColor="text1"/>
          <w:sz w:val="24"/>
          <w:szCs w:val="24"/>
        </w:rPr>
      </w:pPr>
    </w:p>
    <w:p w14:paraId="7E792F5E"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0407E793" w14:textId="14363418" w:rsidR="00D304FD" w:rsidRPr="00470AAB" w:rsidRDefault="00D304FD" w:rsidP="00695073">
      <w:pPr>
        <w:keepNext/>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Change w:id="335" w:author="Ally Hartzell" w:date="2024-12-09T13:23:00Z" w16du:dateUtc="2024-12-09T20:23:00Z">
          <w:pPr>
            <w:pBdr>
              <w:top w:val="nil"/>
              <w:left w:val="nil"/>
              <w:bottom w:val="nil"/>
              <w:right w:val="nil"/>
              <w:between w:val="nil"/>
            </w:pBdr>
            <w:spacing w:beforeLines="30" w:before="72" w:afterLines="30" w:after="72"/>
          </w:pPr>
        </w:pPrChange>
      </w:pPr>
      <w:r w:rsidRPr="00470AAB">
        <w:rPr>
          <w:rFonts w:asciiTheme="majorBidi" w:eastAsia="Linux Libertine" w:hAnsiTheme="majorBidi" w:cstheme="majorBidi"/>
          <w:b/>
          <w:bCs/>
          <w:color w:val="000000" w:themeColor="text1"/>
          <w:sz w:val="24"/>
          <w:szCs w:val="24"/>
        </w:rPr>
        <w:t xml:space="preserve">Figure </w:t>
      </w:r>
      <w:r w:rsidR="004E5D1B" w:rsidRPr="00470AAB">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w:t>
      </w:r>
      <w:r w:rsidR="00E930F5">
        <w:rPr>
          <w:rFonts w:asciiTheme="majorBidi" w:eastAsia="Linux Libertine" w:hAnsiTheme="majorBidi" w:cstheme="majorBidi"/>
          <w:b/>
          <w:bCs/>
          <w:color w:val="000000" w:themeColor="text1"/>
          <w:sz w:val="24"/>
          <w:szCs w:val="24"/>
        </w:rPr>
        <w:t>3</w:t>
      </w:r>
    </w:p>
    <w:p w14:paraId="4C89CDA2" w14:textId="70664346" w:rsidR="00D304FD" w:rsidRPr="00470AAB" w:rsidRDefault="00D304FD"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Single Cell Plot</w:t>
      </w:r>
    </w:p>
    <w:p w14:paraId="796C2048" w14:textId="1FBB0078" w:rsidR="00D304FD" w:rsidRPr="00470AAB" w:rsidRDefault="00D304FD"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noProof/>
          <w:color w:val="000000" w:themeColor="text1"/>
        </w:rPr>
        <w:drawing>
          <wp:inline distT="0" distB="0" distL="0" distR="0" wp14:anchorId="6FC753ED" wp14:editId="6B418953">
            <wp:extent cx="2870200" cy="1801848"/>
            <wp:effectExtent l="0" t="0" r="0" b="1905"/>
            <wp:docPr id="634785422" name="Picture 3" descr="A diagram of a singl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85422" name="Picture 3" descr="A diagram of a single cell&#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79954" cy="1807971"/>
                    </a:xfrm>
                    <a:prstGeom prst="rect">
                      <a:avLst/>
                    </a:prstGeom>
                    <a:noFill/>
                    <a:ln>
                      <a:noFill/>
                    </a:ln>
                  </pic:spPr>
                </pic:pic>
              </a:graphicData>
            </a:graphic>
          </wp:inline>
        </w:drawing>
      </w:r>
    </w:p>
    <w:p w14:paraId="3683E90F" w14:textId="5597F86A" w:rsidR="00FC5A23" w:rsidRDefault="001C4142" w:rsidP="00775F12">
      <w:pPr>
        <w:pBdr>
          <w:top w:val="nil"/>
          <w:left w:val="nil"/>
          <w:bottom w:val="nil"/>
          <w:right w:val="nil"/>
          <w:between w:val="nil"/>
        </w:pBdr>
        <w:spacing w:beforeLines="30" w:before="72" w:afterLines="30" w:after="72"/>
        <w:rPr>
          <w:ins w:id="336" w:author="Alexis Jones" w:date="2024-12-08T10:26:00Z" w16du:dateUtc="2024-12-08T16:26:00Z"/>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Finally, the Live/Dead</w:t>
      </w:r>
      <w:r w:rsidRPr="00470AAB">
        <w:rPr>
          <w:rFonts w:asciiTheme="majorBidi" w:eastAsia="Linux Libertine" w:hAnsiTheme="majorBidi" w:cstheme="majorBidi" w:hint="eastAsia"/>
          <w:color w:val="000000" w:themeColor="text1"/>
          <w:sz w:val="24"/>
          <w:szCs w:val="24"/>
        </w:rPr>
        <w:t>™</w:t>
      </w:r>
      <w:r w:rsidRPr="00470AAB">
        <w:rPr>
          <w:rFonts w:asciiTheme="majorBidi" w:eastAsia="Linux Libertine" w:hAnsiTheme="majorBidi" w:cstheme="majorBidi"/>
          <w:color w:val="000000" w:themeColor="text1"/>
          <w:sz w:val="24"/>
          <w:szCs w:val="24"/>
        </w:rPr>
        <w:t xml:space="preserve"> UV Blue marker was used to exclude dead cells from the data</w:t>
      </w:r>
      <w:ins w:id="337" w:author="Ally Hartzell" w:date="2024-12-09T13:16:00Z" w16du:dateUtc="2024-12-09T20:16:00Z">
        <w:r w:rsidR="000146BB">
          <w:rPr>
            <w:rFonts w:asciiTheme="majorBidi" w:eastAsia="Linux Libertine" w:hAnsiTheme="majorBidi" w:cstheme="majorBidi"/>
            <w:color w:val="000000" w:themeColor="text1"/>
            <w:sz w:val="24"/>
            <w:szCs w:val="24"/>
          </w:rPr>
          <w:t xml:space="preserve"> </w:t>
        </w:r>
      </w:ins>
      <w:r w:rsidRPr="00470AAB">
        <w:rPr>
          <w:rFonts w:asciiTheme="majorBidi" w:eastAsia="Linux Libertine" w:hAnsiTheme="majorBidi" w:cstheme="majorBidi"/>
          <w:color w:val="000000" w:themeColor="text1"/>
          <w:sz w:val="24"/>
          <w:szCs w:val="24"/>
        </w:rPr>
        <w:t xml:space="preserve">set. The dye binds to free amines present on the surface and </w:t>
      </w:r>
      <w:ins w:id="338" w:author="Alexis Jones" w:date="2024-12-08T10:24:00Z" w16du:dateUtc="2024-12-08T16:24:00Z">
        <w:r w:rsidR="002420D5">
          <w:rPr>
            <w:rFonts w:asciiTheme="majorBidi" w:eastAsia="Linux Libertine" w:hAnsiTheme="majorBidi" w:cstheme="majorBidi"/>
            <w:color w:val="000000" w:themeColor="text1"/>
            <w:sz w:val="24"/>
            <w:szCs w:val="24"/>
          </w:rPr>
          <w:t xml:space="preserve">the </w:t>
        </w:r>
      </w:ins>
      <w:r w:rsidRPr="00470AAB">
        <w:rPr>
          <w:rFonts w:asciiTheme="majorBidi" w:eastAsia="Linux Libertine" w:hAnsiTheme="majorBidi" w:cstheme="majorBidi"/>
          <w:color w:val="000000" w:themeColor="text1"/>
          <w:sz w:val="24"/>
          <w:szCs w:val="24"/>
        </w:rPr>
        <w:t>interior of dead cells</w:t>
      </w:r>
      <w:r w:rsidR="00206D5E" w:rsidRPr="00470AAB">
        <w:rPr>
          <w:rFonts w:asciiTheme="majorBidi" w:eastAsia="Linux Libertine" w:hAnsiTheme="majorBidi" w:cstheme="majorBidi"/>
          <w:color w:val="000000" w:themeColor="text1"/>
          <w:sz w:val="24"/>
          <w:szCs w:val="24"/>
        </w:rPr>
        <w:t xml:space="preserve"> </w:t>
      </w:r>
      <w:del w:id="339" w:author="Ally Hartzell" w:date="2024-12-09T13:07:00Z" w16du:dateUtc="2024-12-09T20:07:00Z">
        <w:r w:rsidR="00206D5E" w:rsidRPr="00470AAB" w:rsidDel="00F77AD7">
          <w:rPr>
            <w:rFonts w:asciiTheme="majorBidi" w:eastAsia="Linux Libertine" w:hAnsiTheme="majorBidi" w:cstheme="majorBidi"/>
            <w:color w:val="000000" w:themeColor="text1"/>
            <w:sz w:val="24"/>
            <w:szCs w:val="24"/>
          </w:rPr>
          <w:delText>as a result of</w:delText>
        </w:r>
      </w:del>
      <w:ins w:id="340" w:author="Ally Hartzell" w:date="2024-12-09T13:07:00Z" w16du:dateUtc="2024-12-09T20:07:00Z">
        <w:r w:rsidR="00F77AD7" w:rsidRPr="00470AAB">
          <w:rPr>
            <w:rFonts w:asciiTheme="majorBidi" w:eastAsia="Linux Libertine" w:hAnsiTheme="majorBidi" w:cstheme="majorBidi"/>
            <w:color w:val="000000" w:themeColor="text1"/>
            <w:sz w:val="24"/>
            <w:szCs w:val="24"/>
          </w:rPr>
          <w:t>because of</w:t>
        </w:r>
      </w:ins>
      <w:r w:rsidR="00206D5E" w:rsidRPr="00470AAB">
        <w:rPr>
          <w:rFonts w:asciiTheme="majorBidi" w:eastAsia="Linux Libertine" w:hAnsiTheme="majorBidi" w:cstheme="majorBidi"/>
          <w:color w:val="000000" w:themeColor="text1"/>
          <w:sz w:val="24"/>
          <w:szCs w:val="24"/>
        </w:rPr>
        <w:t xml:space="preserve"> a broken cellular membrane</w:t>
      </w:r>
      <w:r w:rsidRPr="00470AAB">
        <w:rPr>
          <w:rFonts w:asciiTheme="majorBidi" w:eastAsia="Linux Libertine" w:hAnsiTheme="majorBidi" w:cstheme="majorBidi"/>
          <w:color w:val="000000" w:themeColor="text1"/>
          <w:sz w:val="24"/>
          <w:szCs w:val="24"/>
        </w:rPr>
        <w:t xml:space="preserve">, </w:t>
      </w:r>
      <w:r w:rsidR="00206D5E" w:rsidRPr="00470AAB">
        <w:rPr>
          <w:rFonts w:asciiTheme="majorBidi" w:eastAsia="Linux Libertine" w:hAnsiTheme="majorBidi" w:cstheme="majorBidi"/>
          <w:color w:val="000000" w:themeColor="text1"/>
          <w:sz w:val="24"/>
          <w:szCs w:val="24"/>
        </w:rPr>
        <w:t>resulting in</w:t>
      </w:r>
      <w:r w:rsidRPr="00470AAB">
        <w:rPr>
          <w:rFonts w:asciiTheme="majorBidi" w:eastAsia="Linux Libertine" w:hAnsiTheme="majorBidi" w:cstheme="majorBidi"/>
          <w:color w:val="000000" w:themeColor="text1"/>
          <w:sz w:val="24"/>
          <w:szCs w:val="24"/>
        </w:rPr>
        <w:t xml:space="preserve"> </w:t>
      </w:r>
      <w:r w:rsidR="00206D5E" w:rsidRPr="00470AAB">
        <w:rPr>
          <w:rFonts w:asciiTheme="majorBidi" w:eastAsia="Linux Libertine" w:hAnsiTheme="majorBidi" w:cstheme="majorBidi"/>
          <w:color w:val="000000" w:themeColor="text1"/>
          <w:sz w:val="24"/>
          <w:szCs w:val="24"/>
        </w:rPr>
        <w:t>a higher fluorescent</w:t>
      </w:r>
      <w:r w:rsidRPr="00470AAB">
        <w:rPr>
          <w:rFonts w:asciiTheme="majorBidi" w:eastAsia="Linux Libertine" w:hAnsiTheme="majorBidi" w:cstheme="majorBidi"/>
          <w:color w:val="000000" w:themeColor="text1"/>
          <w:sz w:val="24"/>
          <w:szCs w:val="24"/>
        </w:rPr>
        <w:t xml:space="preserve"> signal</w:t>
      </w:r>
      <w:r w:rsidR="00206D5E" w:rsidRPr="00470AAB">
        <w:rPr>
          <w:rFonts w:asciiTheme="majorBidi" w:eastAsia="Linux Libertine" w:hAnsiTheme="majorBidi" w:cstheme="majorBidi"/>
          <w:color w:val="000000" w:themeColor="text1"/>
          <w:sz w:val="24"/>
          <w:szCs w:val="24"/>
        </w:rPr>
        <w:t xml:space="preserve"> response than that of a live cell</w:t>
      </w:r>
      <w:r w:rsidRPr="00470AAB">
        <w:rPr>
          <w:rFonts w:asciiTheme="majorBidi" w:eastAsia="Linux Libertine" w:hAnsiTheme="majorBidi" w:cstheme="majorBidi"/>
          <w:color w:val="000000" w:themeColor="text1"/>
          <w:sz w:val="24"/>
          <w:szCs w:val="24"/>
        </w:rPr>
        <w:t>. In contrast, live cells emit a much weaker signal. As shown in Figure</w:t>
      </w:r>
      <w:r w:rsidR="00FC5A23" w:rsidRPr="00470AAB">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 xml:space="preserv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4</w:t>
      </w:r>
      <w:r w:rsidR="00FC5A23" w:rsidRPr="00470AAB">
        <w:rPr>
          <w:rFonts w:asciiTheme="majorBidi" w:eastAsia="Linux Libertine" w:hAnsiTheme="majorBidi" w:cstheme="majorBidi"/>
          <w:color w:val="000000" w:themeColor="text1"/>
          <w:sz w:val="24"/>
          <w:szCs w:val="24"/>
        </w:rPr>
        <w:t xml:space="preserve"> and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6</w:t>
      </w:r>
      <w:r w:rsidRPr="00470AAB">
        <w:rPr>
          <w:rFonts w:asciiTheme="majorBidi" w:eastAsia="Linux Libertine" w:hAnsiTheme="majorBidi" w:cstheme="majorBidi"/>
          <w:color w:val="000000" w:themeColor="text1"/>
          <w:sz w:val="24"/>
          <w:szCs w:val="24"/>
        </w:rPr>
        <w:t xml:space="preserve">, live cells are gated to the left of the Live/Dead marker at </w:t>
      </w:r>
      <w:r w:rsidR="00084652">
        <w:rPr>
          <w:rFonts w:asciiTheme="majorBidi" w:eastAsia="Linux Libertine" w:hAnsiTheme="majorBidi" w:cstheme="majorBidi"/>
          <w:color w:val="000000" w:themeColor="text1"/>
          <w:sz w:val="24"/>
          <w:szCs w:val="24"/>
        </w:rPr>
        <w:t>1</w:t>
      </w:r>
      <w:ins w:id="341" w:author="Alexis Jones" w:date="2024-12-08T10:24:00Z" w16du:dateUtc="2024-12-08T16:24:00Z">
        <w:r w:rsidR="002420D5">
          <w:rPr>
            <w:rFonts w:asciiTheme="majorBidi" w:eastAsia="Linux Libertine" w:hAnsiTheme="majorBidi" w:cstheme="majorBidi"/>
            <w:color w:val="000000" w:themeColor="text1"/>
            <w:sz w:val="24"/>
            <w:szCs w:val="24"/>
          </w:rPr>
          <w:t>,</w:t>
        </w:r>
      </w:ins>
      <w:r w:rsidR="00084652">
        <w:rPr>
          <w:rFonts w:asciiTheme="majorBidi" w:eastAsia="Linux Libertine" w:hAnsiTheme="majorBidi" w:cstheme="majorBidi"/>
          <w:color w:val="000000" w:themeColor="text1"/>
          <w:sz w:val="24"/>
          <w:szCs w:val="24"/>
        </w:rPr>
        <w:t>000,000</w:t>
      </w:r>
      <w:r w:rsidR="00206D5E" w:rsidRPr="00470AAB">
        <w:rPr>
          <w:rFonts w:asciiTheme="majorBidi" w:eastAsia="Linux Libertine" w:hAnsiTheme="majorBidi" w:cstheme="majorBidi"/>
          <w:color w:val="000000" w:themeColor="text1"/>
          <w:sz w:val="24"/>
          <w:szCs w:val="24"/>
        </w:rPr>
        <w:t xml:space="preserve"> relative fluorescence units </w:t>
      </w:r>
      <w:del w:id="342" w:author="Alexis Jones" w:date="2024-12-08T10:25:00Z" w16du:dateUtc="2024-12-08T16:25:00Z">
        <w:r w:rsidR="00206D5E" w:rsidRPr="00470AAB" w:rsidDel="002420D5">
          <w:rPr>
            <w:rFonts w:asciiTheme="majorBidi" w:eastAsia="Linux Libertine" w:hAnsiTheme="majorBidi" w:cstheme="majorBidi"/>
            <w:color w:val="000000" w:themeColor="text1"/>
            <w:sz w:val="24"/>
            <w:szCs w:val="24"/>
          </w:rPr>
          <w:delText>(RFU)</w:delText>
        </w:r>
        <w:r w:rsidRPr="00470AAB" w:rsidDel="002420D5">
          <w:rPr>
            <w:rFonts w:asciiTheme="majorBidi" w:eastAsia="Linux Libertine" w:hAnsiTheme="majorBidi" w:cstheme="majorBidi"/>
            <w:color w:val="000000" w:themeColor="text1"/>
            <w:sz w:val="24"/>
            <w:szCs w:val="24"/>
          </w:rPr>
          <w:delText xml:space="preserve"> </w:delText>
        </w:r>
      </w:del>
      <w:r w:rsidRPr="00470AAB">
        <w:rPr>
          <w:rFonts w:asciiTheme="majorBidi" w:eastAsia="Linux Libertine" w:hAnsiTheme="majorBidi" w:cstheme="majorBidi"/>
          <w:color w:val="000000" w:themeColor="text1"/>
          <w:sz w:val="24"/>
          <w:szCs w:val="24"/>
        </w:rPr>
        <w:t xml:space="preserve">in both the original and log-transformed Live/Dead channels. This gating strategy </w:t>
      </w:r>
      <w:r w:rsidR="00EF02CD" w:rsidRPr="00470AAB">
        <w:rPr>
          <w:rFonts w:asciiTheme="majorBidi" w:eastAsia="Linux Libertine" w:hAnsiTheme="majorBidi" w:cstheme="majorBidi"/>
          <w:color w:val="000000" w:themeColor="text1"/>
          <w:sz w:val="24"/>
          <w:szCs w:val="24"/>
        </w:rPr>
        <w:t>cleaned/</w:t>
      </w:r>
      <w:r w:rsidRPr="00470AAB">
        <w:rPr>
          <w:rFonts w:asciiTheme="majorBidi" w:eastAsia="Linux Libertine" w:hAnsiTheme="majorBidi" w:cstheme="majorBidi"/>
          <w:color w:val="000000" w:themeColor="text1"/>
          <w:sz w:val="24"/>
          <w:szCs w:val="24"/>
        </w:rPr>
        <w:t xml:space="preserve">reduced the </w:t>
      </w:r>
      <w:r w:rsidR="00A6326C" w:rsidRPr="00470AAB">
        <w:rPr>
          <w:rFonts w:asciiTheme="majorBidi" w:eastAsia="Linux Libertine" w:hAnsiTheme="majorBidi" w:cstheme="majorBidi"/>
          <w:color w:val="000000" w:themeColor="text1"/>
          <w:sz w:val="24"/>
          <w:szCs w:val="24"/>
        </w:rPr>
        <w:t>number of cell records</w:t>
      </w:r>
      <w:r w:rsidRPr="00470AAB">
        <w:rPr>
          <w:rFonts w:asciiTheme="majorBidi" w:eastAsia="Linux Libertine" w:hAnsiTheme="majorBidi" w:cstheme="majorBidi"/>
          <w:color w:val="000000" w:themeColor="text1"/>
          <w:sz w:val="24"/>
          <w:szCs w:val="24"/>
        </w:rPr>
        <w:t xml:space="preserve"> to </w:t>
      </w:r>
      <w:r w:rsidR="00E930F5" w:rsidRPr="00E930F5">
        <w:rPr>
          <w:rFonts w:asciiTheme="majorBidi" w:eastAsia="Linux Libertine" w:hAnsiTheme="majorBidi" w:cstheme="majorBidi"/>
          <w:color w:val="000000" w:themeColor="text1"/>
          <w:sz w:val="24"/>
          <w:szCs w:val="24"/>
          <w:highlight w:val="yellow"/>
        </w:rPr>
        <w:t xml:space="preserve">0.8 </w:t>
      </w:r>
      <w:commentRangeStart w:id="343"/>
      <w:r w:rsidR="00E930F5" w:rsidRPr="00E930F5">
        <w:rPr>
          <w:rFonts w:asciiTheme="majorBidi" w:eastAsia="Linux Libertine" w:hAnsiTheme="majorBidi" w:cstheme="majorBidi"/>
          <w:color w:val="000000" w:themeColor="text1"/>
          <w:sz w:val="24"/>
          <w:szCs w:val="24"/>
          <w:highlight w:val="yellow"/>
        </w:rPr>
        <w:t>million</w:t>
      </w:r>
      <w:commentRangeEnd w:id="343"/>
      <w:r w:rsidR="002420D5">
        <w:rPr>
          <w:rStyle w:val="CommentReference"/>
        </w:rPr>
        <w:commentReference w:id="343"/>
      </w:r>
      <w:r w:rsidRPr="00470AAB">
        <w:rPr>
          <w:rFonts w:asciiTheme="majorBidi" w:eastAsia="Linux Libertine" w:hAnsiTheme="majorBidi" w:cstheme="majorBidi"/>
          <w:color w:val="000000" w:themeColor="text1"/>
          <w:sz w:val="24"/>
          <w:szCs w:val="24"/>
        </w:rPr>
        <w:t xml:space="preserve"> viable cells</w:t>
      </w:r>
      <w:r w:rsidR="00EF02CD" w:rsidRPr="00470AAB">
        <w:rPr>
          <w:rFonts w:asciiTheme="majorBidi" w:eastAsia="Linux Libertine" w:hAnsiTheme="majorBidi" w:cstheme="majorBidi"/>
          <w:color w:val="000000" w:themeColor="text1"/>
          <w:sz w:val="24"/>
          <w:szCs w:val="24"/>
        </w:rPr>
        <w:t>.</w:t>
      </w:r>
    </w:p>
    <w:p w14:paraId="66DBE006" w14:textId="77777777" w:rsidR="002420D5" w:rsidRPr="00E930F5" w:rsidRDefault="002420D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548FCA5B" w14:textId="55FEFD37" w:rsidR="00F45F68" w:rsidRPr="00470AAB" w:rsidRDefault="005C79BD"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4.4</w:t>
      </w:r>
    </w:p>
    <w:p w14:paraId="1695C7C5" w14:textId="49AC0077" w:rsidR="005C79BD" w:rsidRPr="00470AAB" w:rsidRDefault="005C79BD"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Live</w:t>
      </w:r>
      <w:r w:rsidR="006E7F27" w:rsidRPr="00470AAB">
        <w:rPr>
          <w:rFonts w:asciiTheme="majorBidi" w:eastAsia="Linux Libertine" w:hAnsiTheme="majorBidi" w:cstheme="majorBidi"/>
          <w:i/>
          <w:iCs/>
          <w:color w:val="000000" w:themeColor="text1"/>
          <w:sz w:val="24"/>
          <w:szCs w:val="24"/>
        </w:rPr>
        <w:t xml:space="preserve"> </w:t>
      </w:r>
      <w:r w:rsidRPr="00470AAB">
        <w:rPr>
          <w:rFonts w:asciiTheme="majorBidi" w:eastAsia="Linux Libertine" w:hAnsiTheme="majorBidi" w:cstheme="majorBidi"/>
          <w:i/>
          <w:iCs/>
          <w:color w:val="000000" w:themeColor="text1"/>
          <w:sz w:val="24"/>
          <w:szCs w:val="24"/>
        </w:rPr>
        <w:t>Dead Cells</w:t>
      </w:r>
      <w:r w:rsidR="006E7F27" w:rsidRPr="00470AAB">
        <w:rPr>
          <w:rFonts w:asciiTheme="majorBidi" w:eastAsia="Linux Libertine" w:hAnsiTheme="majorBidi" w:cstheme="majorBidi"/>
          <w:i/>
          <w:iCs/>
          <w:color w:val="000000" w:themeColor="text1"/>
          <w:sz w:val="24"/>
          <w:szCs w:val="24"/>
        </w:rPr>
        <w:t xml:space="preserve">: </w:t>
      </w:r>
      <w:r w:rsidR="00FC5A23" w:rsidRPr="00470AAB">
        <w:rPr>
          <w:rFonts w:asciiTheme="majorBidi" w:eastAsia="Linux Libertine" w:hAnsiTheme="majorBidi" w:cstheme="majorBidi"/>
          <w:i/>
          <w:iCs/>
          <w:color w:val="000000" w:themeColor="text1"/>
          <w:sz w:val="24"/>
          <w:szCs w:val="24"/>
        </w:rPr>
        <w:t>Linear Scale</w:t>
      </w:r>
    </w:p>
    <w:p w14:paraId="5188693D" w14:textId="48B545AE" w:rsidR="00C76B81" w:rsidRPr="00470AAB" w:rsidDel="002420D5" w:rsidRDefault="00084652" w:rsidP="00775F12">
      <w:pPr>
        <w:pBdr>
          <w:top w:val="nil"/>
          <w:left w:val="nil"/>
          <w:bottom w:val="nil"/>
          <w:right w:val="nil"/>
          <w:between w:val="nil"/>
        </w:pBdr>
        <w:spacing w:beforeLines="30" w:before="72" w:afterLines="30" w:after="72"/>
        <w:rPr>
          <w:del w:id="344" w:author="Alexis Jones" w:date="2024-12-08T10:25:00Z" w16du:dateUtc="2024-12-08T16:25:00Z"/>
          <w:rFonts w:asciiTheme="majorBidi" w:eastAsia="Linux Libertine" w:hAnsiTheme="majorBidi" w:cstheme="majorBidi"/>
          <w:i/>
          <w:iCs/>
          <w:color w:val="000000" w:themeColor="text1"/>
          <w:sz w:val="24"/>
          <w:szCs w:val="24"/>
        </w:rPr>
      </w:pPr>
      <w:r w:rsidRPr="00084652">
        <w:rPr>
          <w:rFonts w:asciiTheme="majorBidi" w:eastAsia="Linux Libertine" w:hAnsiTheme="majorBidi" w:cstheme="majorBidi"/>
          <w:i/>
          <w:iCs/>
          <w:noProof/>
          <w:color w:val="000000" w:themeColor="text1"/>
          <w:sz w:val="24"/>
          <w:szCs w:val="24"/>
        </w:rPr>
        <w:drawing>
          <wp:inline distT="0" distB="0" distL="0" distR="0" wp14:anchorId="6D3EF4AE" wp14:editId="4BA46B94">
            <wp:extent cx="2971800" cy="1881505"/>
            <wp:effectExtent l="0" t="0" r="0" b="0"/>
            <wp:docPr id="194230546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05460" name="Picture 1" descr="A graph with a red line&#10;&#10;Description automatically generated"/>
                    <pic:cNvPicPr/>
                  </pic:nvPicPr>
                  <pic:blipFill>
                    <a:blip r:embed="rId24"/>
                    <a:stretch>
                      <a:fillRect/>
                    </a:stretch>
                  </pic:blipFill>
                  <pic:spPr>
                    <a:xfrm>
                      <a:off x="0" y="0"/>
                      <a:ext cx="2971800" cy="1881505"/>
                    </a:xfrm>
                    <a:prstGeom prst="rect">
                      <a:avLst/>
                    </a:prstGeom>
                  </pic:spPr>
                </pic:pic>
              </a:graphicData>
            </a:graphic>
          </wp:inline>
        </w:drawing>
      </w:r>
    </w:p>
    <w:p w14:paraId="5375A26C" w14:textId="77777777" w:rsidR="00E930F5" w:rsidDel="002420D5" w:rsidRDefault="00E930F5" w:rsidP="00775F12">
      <w:pPr>
        <w:pBdr>
          <w:top w:val="nil"/>
          <w:left w:val="nil"/>
          <w:bottom w:val="nil"/>
          <w:right w:val="nil"/>
          <w:between w:val="nil"/>
        </w:pBdr>
        <w:spacing w:beforeLines="30" w:before="72" w:afterLines="30" w:after="72"/>
        <w:rPr>
          <w:del w:id="345" w:author="Alexis Jones" w:date="2024-12-08T10:25:00Z" w16du:dateUtc="2024-12-08T16:25:00Z"/>
          <w:rFonts w:asciiTheme="majorBidi" w:eastAsia="Linux Libertine" w:hAnsiTheme="majorBidi" w:cstheme="majorBidi"/>
          <w:b/>
          <w:bCs/>
          <w:color w:val="000000" w:themeColor="text1"/>
          <w:sz w:val="24"/>
          <w:szCs w:val="24"/>
        </w:rPr>
      </w:pPr>
    </w:p>
    <w:p w14:paraId="04C240BB" w14:textId="77777777" w:rsidR="00E930F5" w:rsidRDefault="00E930F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4DD7C169"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5EF25522" w14:textId="62E4F61A" w:rsidR="00FC5A23" w:rsidRPr="00470AAB" w:rsidRDefault="00FC5A23" w:rsidP="00695073">
      <w:pPr>
        <w:keepNext/>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Change w:id="346" w:author="Ally Hartzell" w:date="2024-12-09T13:23:00Z" w16du:dateUtc="2024-12-09T20:23:00Z">
          <w:pPr>
            <w:pBdr>
              <w:top w:val="nil"/>
              <w:left w:val="nil"/>
              <w:bottom w:val="nil"/>
              <w:right w:val="nil"/>
              <w:between w:val="nil"/>
            </w:pBdr>
            <w:spacing w:beforeLines="30" w:before="72" w:afterLines="30" w:after="72"/>
          </w:pPr>
        </w:pPrChange>
      </w:pPr>
      <w:r w:rsidRPr="00470AAB">
        <w:rPr>
          <w:rFonts w:asciiTheme="majorBidi" w:eastAsia="Linux Libertine" w:hAnsiTheme="majorBidi" w:cstheme="majorBidi"/>
          <w:b/>
          <w:bCs/>
          <w:color w:val="000000" w:themeColor="text1"/>
          <w:sz w:val="24"/>
          <w:szCs w:val="24"/>
        </w:rPr>
        <w:lastRenderedPageBreak/>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4.5</w:t>
      </w:r>
    </w:p>
    <w:p w14:paraId="2920809A" w14:textId="0F6F891E" w:rsidR="00FC5A23" w:rsidRPr="00470AAB" w:rsidRDefault="00FC5A23"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Live Dead Cells: Logarithmic Scale</w:t>
      </w:r>
    </w:p>
    <w:p w14:paraId="3EC68BF8" w14:textId="511CC5BE" w:rsidR="00FC5A23" w:rsidRPr="00470AAB" w:rsidRDefault="00592A02" w:rsidP="00775F12">
      <w:pPr>
        <w:pStyle w:val="Head2"/>
        <w:spacing w:beforeLines="30" w:before="72" w:afterLines="30" w:after="72"/>
      </w:pPr>
      <w:r w:rsidRPr="00592A02">
        <w:rPr>
          <w:noProof/>
        </w:rPr>
        <w:drawing>
          <wp:inline distT="0" distB="0" distL="0" distR="0" wp14:anchorId="57DADD58" wp14:editId="018B87D4">
            <wp:extent cx="2971800" cy="1978025"/>
            <wp:effectExtent l="0" t="0" r="0" b="3175"/>
            <wp:docPr id="1017155816"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55816" name="Picture 1" descr="A graph of a number of people&#10;&#10;Description automatically generated with medium confidence"/>
                    <pic:cNvPicPr/>
                  </pic:nvPicPr>
                  <pic:blipFill>
                    <a:blip r:embed="rId25"/>
                    <a:stretch>
                      <a:fillRect/>
                    </a:stretch>
                  </pic:blipFill>
                  <pic:spPr>
                    <a:xfrm>
                      <a:off x="0" y="0"/>
                      <a:ext cx="2971800" cy="1978025"/>
                    </a:xfrm>
                    <a:prstGeom prst="rect">
                      <a:avLst/>
                    </a:prstGeom>
                  </pic:spPr>
                </pic:pic>
              </a:graphicData>
            </a:graphic>
          </wp:inline>
        </w:drawing>
      </w:r>
    </w:p>
    <w:p w14:paraId="54037F8F" w14:textId="77777777" w:rsidR="002420D5" w:rsidRDefault="002420D5" w:rsidP="00775F12">
      <w:pPr>
        <w:pStyle w:val="Head2"/>
        <w:tabs>
          <w:tab w:val="left" w:pos="540"/>
        </w:tabs>
        <w:spacing w:beforeLines="30" w:before="72" w:afterLines="30" w:after="72"/>
        <w:ind w:left="180"/>
        <w:rPr>
          <w:ins w:id="347" w:author="Alexis Jones" w:date="2024-12-08T10:26:00Z" w16du:dateUtc="2024-12-08T16:26:00Z"/>
        </w:rPr>
      </w:pPr>
    </w:p>
    <w:p w14:paraId="19833E34" w14:textId="0B945166" w:rsidR="002A7B72" w:rsidRPr="00470AAB" w:rsidRDefault="002A7B72" w:rsidP="00775F12">
      <w:pPr>
        <w:pStyle w:val="Head2"/>
        <w:tabs>
          <w:tab w:val="left" w:pos="540"/>
        </w:tabs>
        <w:spacing w:beforeLines="30" w:before="72" w:afterLines="30" w:after="72"/>
        <w:ind w:left="180"/>
      </w:pPr>
      <w:r w:rsidRPr="00470AAB">
        <w:t>4.</w:t>
      </w:r>
      <w:r w:rsidR="00CD4C46">
        <w:t>5</w:t>
      </w:r>
      <w:r w:rsidR="00CD4C46">
        <w:tab/>
      </w:r>
      <w:r w:rsidR="00A3398C" w:rsidRPr="00470AAB">
        <w:t xml:space="preserve">Data </w:t>
      </w:r>
      <w:r w:rsidR="00DB01E0" w:rsidRPr="00470AAB">
        <w:t>Preprocessing</w:t>
      </w:r>
    </w:p>
    <w:p w14:paraId="761B84BA" w14:textId="174936CE" w:rsidR="0005350D" w:rsidRPr="00470AAB" w:rsidRDefault="0005350D"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According to </w:t>
      </w:r>
      <w:proofErr w:type="spellStart"/>
      <w:r w:rsidRPr="00470AAB">
        <w:rPr>
          <w:rFonts w:asciiTheme="majorBidi" w:eastAsia="Linux Libertine" w:hAnsiTheme="majorBidi" w:cstheme="majorBidi"/>
          <w:color w:val="000000" w:themeColor="text1"/>
          <w:sz w:val="24"/>
          <w:szCs w:val="24"/>
        </w:rPr>
        <w:t>FlowRepository</w:t>
      </w:r>
      <w:proofErr w:type="spellEnd"/>
      <w:r w:rsidRPr="00470AAB">
        <w:rPr>
          <w:rFonts w:asciiTheme="majorBidi" w:eastAsia="Linux Libertine" w:hAnsiTheme="majorBidi" w:cstheme="majorBidi"/>
          <w:color w:val="000000" w:themeColor="text1"/>
          <w:sz w:val="24"/>
          <w:szCs w:val="24"/>
        </w:rPr>
        <w:t xml:space="preserve"> (2020), the data </w:t>
      </w:r>
      <w:del w:id="348" w:author="Alexis Jones" w:date="2024-12-08T10:26:00Z" w16du:dateUtc="2024-12-08T16:26:00Z">
        <w:r w:rsidRPr="00470AAB" w:rsidDel="00D50BD0">
          <w:rPr>
            <w:rFonts w:asciiTheme="majorBidi" w:eastAsia="Linux Libertine" w:hAnsiTheme="majorBidi" w:cstheme="majorBidi"/>
            <w:color w:val="000000" w:themeColor="text1"/>
            <w:sz w:val="24"/>
            <w:szCs w:val="24"/>
          </w:rPr>
          <w:delText xml:space="preserve">that was </w:delText>
        </w:r>
      </w:del>
      <w:r w:rsidRPr="00470AAB">
        <w:rPr>
          <w:rFonts w:asciiTheme="majorBidi" w:eastAsia="Linux Libertine" w:hAnsiTheme="majorBidi" w:cstheme="majorBidi"/>
          <w:color w:val="000000" w:themeColor="text1"/>
          <w:sz w:val="24"/>
          <w:szCs w:val="24"/>
        </w:rPr>
        <w:t xml:space="preserve">obtained for this project </w:t>
      </w:r>
      <w:del w:id="349" w:author="Ally Hartzell" w:date="2024-12-09T13:16:00Z" w16du:dateUtc="2024-12-09T20:16:00Z">
        <w:r w:rsidRPr="00470AAB" w:rsidDel="000146BB">
          <w:rPr>
            <w:rFonts w:asciiTheme="majorBidi" w:eastAsia="Linux Libertine" w:hAnsiTheme="majorBidi" w:cstheme="majorBidi"/>
            <w:color w:val="000000" w:themeColor="text1"/>
            <w:sz w:val="24"/>
            <w:szCs w:val="24"/>
          </w:rPr>
          <w:delText xml:space="preserve">was </w:delText>
        </w:r>
      </w:del>
      <w:ins w:id="350" w:author="Ally Hartzell" w:date="2024-12-09T13:16:00Z" w16du:dateUtc="2024-12-09T20:16:00Z">
        <w:r w:rsidR="000146BB">
          <w:rPr>
            <w:rFonts w:asciiTheme="majorBidi" w:eastAsia="Linux Libertine" w:hAnsiTheme="majorBidi" w:cstheme="majorBidi"/>
            <w:color w:val="000000" w:themeColor="text1"/>
            <w:sz w:val="24"/>
            <w:szCs w:val="24"/>
          </w:rPr>
          <w:t>were</w:t>
        </w:r>
        <w:r w:rsidR="000146BB" w:rsidRPr="00470AAB">
          <w:rPr>
            <w:rFonts w:asciiTheme="majorBidi" w:eastAsia="Linux Libertine" w:hAnsiTheme="majorBidi" w:cstheme="majorBidi"/>
            <w:color w:val="000000" w:themeColor="text1"/>
            <w:sz w:val="24"/>
            <w:szCs w:val="24"/>
          </w:rPr>
          <w:t xml:space="preserve"> </w:t>
        </w:r>
      </w:ins>
      <w:r w:rsidRPr="00470AAB">
        <w:rPr>
          <w:rFonts w:asciiTheme="majorBidi" w:eastAsia="Linux Libertine" w:hAnsiTheme="majorBidi" w:cstheme="majorBidi"/>
          <w:color w:val="000000" w:themeColor="text1"/>
          <w:sz w:val="24"/>
          <w:szCs w:val="24"/>
        </w:rPr>
        <w:t>collected from four compensated donors.</w:t>
      </w:r>
      <w:r w:rsidR="0096004C" w:rsidRPr="00470AAB">
        <w:rPr>
          <w:rFonts w:asciiTheme="majorBidi" w:eastAsia="Linux Libertine" w:hAnsiTheme="majorBidi" w:cstheme="majorBidi"/>
          <w:color w:val="000000" w:themeColor="text1"/>
          <w:sz w:val="24"/>
          <w:szCs w:val="24"/>
        </w:rPr>
        <w:t xml:space="preserve"> Because no further information is provided as to the selection criteria of these four donors</w:t>
      </w:r>
      <w:ins w:id="351" w:author="Alexis Jones" w:date="2024-12-08T10:26:00Z" w16du:dateUtc="2024-12-08T16:26:00Z">
        <w:r w:rsidR="004C7B53">
          <w:rPr>
            <w:rFonts w:asciiTheme="majorBidi" w:eastAsia="Linux Libertine" w:hAnsiTheme="majorBidi" w:cstheme="majorBidi"/>
            <w:color w:val="000000" w:themeColor="text1"/>
            <w:sz w:val="24"/>
            <w:szCs w:val="24"/>
          </w:rPr>
          <w:t>,</w:t>
        </w:r>
      </w:ins>
      <w:r w:rsidR="0096004C" w:rsidRPr="00470AAB">
        <w:rPr>
          <w:rFonts w:asciiTheme="majorBidi" w:eastAsia="Linux Libertine" w:hAnsiTheme="majorBidi" w:cstheme="majorBidi"/>
          <w:color w:val="000000" w:themeColor="text1"/>
          <w:sz w:val="24"/>
          <w:szCs w:val="24"/>
        </w:rPr>
        <w:t xml:space="preserve"> and because the sample size of the millions of cells from the files was still constrained to these four donors, there may be bias in the data </w:t>
      </w:r>
      <w:del w:id="352" w:author="Alexis Jones" w:date="2024-12-08T10:26:00Z" w16du:dateUtc="2024-12-08T16:26:00Z">
        <w:r w:rsidR="0096004C" w:rsidRPr="00470AAB" w:rsidDel="004C7B53">
          <w:rPr>
            <w:rFonts w:asciiTheme="majorBidi" w:eastAsia="Linux Libertine" w:hAnsiTheme="majorBidi" w:cstheme="majorBidi"/>
            <w:color w:val="000000" w:themeColor="text1"/>
            <w:sz w:val="24"/>
            <w:szCs w:val="24"/>
          </w:rPr>
          <w:delText xml:space="preserve">observed </w:delText>
        </w:r>
      </w:del>
      <w:r w:rsidR="0096004C" w:rsidRPr="00470AAB">
        <w:rPr>
          <w:rFonts w:asciiTheme="majorBidi" w:eastAsia="Linux Libertine" w:hAnsiTheme="majorBidi" w:cstheme="majorBidi"/>
          <w:color w:val="000000" w:themeColor="text1"/>
          <w:sz w:val="24"/>
          <w:szCs w:val="24"/>
        </w:rPr>
        <w:t>of unknown magnitude with respect to its representation of the overall global population.</w:t>
      </w:r>
      <w:r w:rsidRPr="00470AAB">
        <w:rPr>
          <w:rFonts w:asciiTheme="majorBidi" w:eastAsia="Linux Libertine" w:hAnsiTheme="majorBidi" w:cstheme="majorBidi"/>
          <w:color w:val="000000" w:themeColor="text1"/>
          <w:sz w:val="24"/>
          <w:szCs w:val="24"/>
        </w:rPr>
        <w:t xml:space="preserve"> </w:t>
      </w:r>
      <w:r w:rsidR="0096004C" w:rsidRPr="00470AAB">
        <w:rPr>
          <w:rFonts w:asciiTheme="majorBidi" w:eastAsia="Linux Libertine" w:hAnsiTheme="majorBidi" w:cstheme="majorBidi"/>
          <w:color w:val="000000" w:themeColor="text1"/>
          <w:sz w:val="24"/>
          <w:szCs w:val="24"/>
        </w:rPr>
        <w:t>Additionally, u</w:t>
      </w:r>
      <w:r w:rsidRPr="00470AAB">
        <w:rPr>
          <w:rFonts w:asciiTheme="majorBidi" w:eastAsia="Linux Libertine" w:hAnsiTheme="majorBidi" w:cstheme="majorBidi"/>
          <w:color w:val="000000" w:themeColor="text1"/>
          <w:sz w:val="24"/>
          <w:szCs w:val="24"/>
        </w:rPr>
        <w:t>pon inspection of the FCS file data, there is no personally</w:t>
      </w:r>
      <w:ins w:id="353" w:author="Alexis Jones" w:date="2024-12-08T10:27:00Z" w16du:dateUtc="2024-12-08T16:27:00Z">
        <w:r w:rsidR="004C7B53">
          <w:rPr>
            <w:rFonts w:asciiTheme="majorBidi" w:eastAsia="Linux Libertine" w:hAnsiTheme="majorBidi" w:cstheme="majorBidi"/>
            <w:color w:val="000000" w:themeColor="text1"/>
            <w:sz w:val="24"/>
            <w:szCs w:val="24"/>
          </w:rPr>
          <w:t xml:space="preserve"> </w:t>
        </w:r>
      </w:ins>
      <w:del w:id="354" w:author="Alexis Jones" w:date="2024-12-08T10:27:00Z" w16du:dateUtc="2024-12-08T16:27:00Z">
        <w:r w:rsidRPr="00470AAB" w:rsidDel="004C7B53">
          <w:rPr>
            <w:rFonts w:asciiTheme="majorBidi" w:eastAsia="Linux Libertine" w:hAnsiTheme="majorBidi" w:cstheme="majorBidi"/>
            <w:color w:val="000000" w:themeColor="text1"/>
            <w:sz w:val="24"/>
            <w:szCs w:val="24"/>
          </w:rPr>
          <w:delText>-</w:delText>
        </w:r>
      </w:del>
      <w:r w:rsidRPr="00470AAB">
        <w:rPr>
          <w:rFonts w:asciiTheme="majorBidi" w:eastAsia="Linux Libertine" w:hAnsiTheme="majorBidi" w:cstheme="majorBidi"/>
          <w:color w:val="000000" w:themeColor="text1"/>
          <w:sz w:val="24"/>
          <w:szCs w:val="24"/>
        </w:rPr>
        <w:t>identifiable information present in the data</w:t>
      </w:r>
      <w:ins w:id="355" w:author="Ally Hartzell" w:date="2024-12-09T13:17:00Z" w16du:dateUtc="2024-12-09T20:17:00Z">
        <w:r w:rsidR="000146BB">
          <w:rPr>
            <w:rFonts w:asciiTheme="majorBidi" w:eastAsia="Linux Libertine" w:hAnsiTheme="majorBidi" w:cstheme="majorBidi"/>
            <w:color w:val="000000" w:themeColor="text1"/>
            <w:sz w:val="24"/>
            <w:szCs w:val="24"/>
          </w:rPr>
          <w:t xml:space="preserve"> </w:t>
        </w:r>
      </w:ins>
      <w:r w:rsidRPr="00470AAB">
        <w:rPr>
          <w:rFonts w:asciiTheme="majorBidi" w:eastAsia="Linux Libertine" w:hAnsiTheme="majorBidi" w:cstheme="majorBidi"/>
          <w:color w:val="000000" w:themeColor="text1"/>
          <w:sz w:val="24"/>
          <w:szCs w:val="24"/>
        </w:rPr>
        <w:t xml:space="preserve">set that may </w:t>
      </w:r>
      <w:ins w:id="356" w:author="Alexis Jones" w:date="2024-12-08T10:27:00Z" w16du:dateUtc="2024-12-08T16:27:00Z">
        <w:r w:rsidR="004C7B53">
          <w:rPr>
            <w:rFonts w:asciiTheme="majorBidi" w:eastAsia="Linux Libertine" w:hAnsiTheme="majorBidi" w:cstheme="majorBidi"/>
            <w:color w:val="000000" w:themeColor="text1"/>
            <w:sz w:val="24"/>
            <w:szCs w:val="24"/>
          </w:rPr>
          <w:t xml:space="preserve">be </w:t>
        </w:r>
        <w:r w:rsidR="004C7B53" w:rsidRPr="00470AAB">
          <w:rPr>
            <w:rFonts w:asciiTheme="majorBidi" w:eastAsia="Linux Libertine" w:hAnsiTheme="majorBidi" w:cstheme="majorBidi"/>
            <w:color w:val="000000" w:themeColor="text1"/>
            <w:sz w:val="24"/>
            <w:szCs w:val="24"/>
          </w:rPr>
          <w:t>used</w:t>
        </w:r>
        <w:r w:rsidR="004C7B53">
          <w:rPr>
            <w:rFonts w:asciiTheme="majorBidi" w:eastAsia="Linux Libertine" w:hAnsiTheme="majorBidi" w:cstheme="majorBidi"/>
            <w:color w:val="000000" w:themeColor="text1"/>
            <w:sz w:val="24"/>
            <w:szCs w:val="24"/>
          </w:rPr>
          <w:t xml:space="preserve"> to</w:t>
        </w:r>
        <w:r w:rsidR="004C7B53" w:rsidRPr="00470AAB">
          <w:rPr>
            <w:rFonts w:asciiTheme="majorBidi" w:eastAsia="Linux Libertine" w:hAnsiTheme="majorBidi" w:cstheme="majorBidi"/>
            <w:color w:val="000000" w:themeColor="text1"/>
            <w:sz w:val="24"/>
            <w:szCs w:val="24"/>
          </w:rPr>
          <w:t xml:space="preserve"> identify a particular patient or donor </w:t>
        </w:r>
      </w:ins>
      <w:r w:rsidRPr="00470AAB">
        <w:rPr>
          <w:rFonts w:asciiTheme="majorBidi" w:eastAsia="Linux Libertine" w:hAnsiTheme="majorBidi" w:cstheme="majorBidi"/>
          <w:color w:val="000000" w:themeColor="text1"/>
          <w:sz w:val="24"/>
          <w:szCs w:val="24"/>
        </w:rPr>
        <w:t xml:space="preserve">in </w:t>
      </w:r>
      <w:del w:id="357" w:author="Alexis Jones" w:date="2024-12-08T10:27:00Z" w16du:dateUtc="2024-12-08T16:27:00Z">
        <w:r w:rsidRPr="00470AAB" w:rsidDel="004C7B53">
          <w:rPr>
            <w:rFonts w:asciiTheme="majorBidi" w:eastAsia="Linux Libertine" w:hAnsiTheme="majorBidi" w:cstheme="majorBidi"/>
            <w:color w:val="000000" w:themeColor="text1"/>
            <w:sz w:val="24"/>
            <w:szCs w:val="24"/>
          </w:rPr>
          <w:delText xml:space="preserve">jeopardy </w:delText>
        </w:r>
      </w:del>
      <w:ins w:id="358" w:author="Alexis Jones" w:date="2024-12-08T10:27:00Z" w16du:dateUtc="2024-12-08T16:27:00Z">
        <w:r w:rsidR="004C7B53">
          <w:rPr>
            <w:rFonts w:asciiTheme="majorBidi" w:eastAsia="Linux Libertine" w:hAnsiTheme="majorBidi" w:cstheme="majorBidi"/>
            <w:color w:val="000000" w:themeColor="text1"/>
            <w:sz w:val="24"/>
            <w:szCs w:val="24"/>
          </w:rPr>
          <w:t>violation</w:t>
        </w:r>
        <w:r w:rsidR="004C7B53" w:rsidRPr="00470AAB">
          <w:rPr>
            <w:rFonts w:asciiTheme="majorBidi" w:eastAsia="Linux Libertine" w:hAnsiTheme="majorBidi" w:cstheme="majorBidi"/>
            <w:color w:val="000000" w:themeColor="text1"/>
            <w:sz w:val="24"/>
            <w:szCs w:val="24"/>
          </w:rPr>
          <w:t xml:space="preserve"> </w:t>
        </w:r>
      </w:ins>
      <w:r w:rsidRPr="00470AAB">
        <w:rPr>
          <w:rFonts w:asciiTheme="majorBidi" w:eastAsia="Linux Libertine" w:hAnsiTheme="majorBidi" w:cstheme="majorBidi"/>
          <w:color w:val="000000" w:themeColor="text1"/>
          <w:sz w:val="24"/>
          <w:szCs w:val="24"/>
        </w:rPr>
        <w:t>of Health Insurance Portability and Accountability Act statute</w:t>
      </w:r>
      <w:ins w:id="359" w:author="Alexis Jones" w:date="2024-12-08T10:28:00Z" w16du:dateUtc="2024-12-08T16:28:00Z">
        <w:r w:rsidR="004C7B53">
          <w:rPr>
            <w:rFonts w:asciiTheme="majorBidi" w:eastAsia="Linux Libertine" w:hAnsiTheme="majorBidi" w:cstheme="majorBidi"/>
            <w:color w:val="000000" w:themeColor="text1"/>
            <w:sz w:val="24"/>
            <w:szCs w:val="24"/>
          </w:rPr>
          <w:t>s</w:t>
        </w:r>
      </w:ins>
      <w:del w:id="360" w:author="Alexis Jones" w:date="2024-12-08T10:28:00Z" w16du:dateUtc="2024-12-08T16:28:00Z">
        <w:r w:rsidRPr="00470AAB" w:rsidDel="004C7B53">
          <w:rPr>
            <w:rFonts w:asciiTheme="majorBidi" w:eastAsia="Linux Libertine" w:hAnsiTheme="majorBidi" w:cstheme="majorBidi"/>
            <w:color w:val="000000" w:themeColor="text1"/>
            <w:sz w:val="24"/>
            <w:szCs w:val="24"/>
          </w:rPr>
          <w:delText>s that can be</w:delText>
        </w:r>
      </w:del>
      <w:del w:id="361" w:author="Alexis Jones" w:date="2024-12-08T10:27:00Z" w16du:dateUtc="2024-12-08T16:27:00Z">
        <w:r w:rsidRPr="00470AAB" w:rsidDel="004C7B53">
          <w:rPr>
            <w:rFonts w:asciiTheme="majorBidi" w:eastAsia="Linux Libertine" w:hAnsiTheme="majorBidi" w:cstheme="majorBidi"/>
            <w:color w:val="000000" w:themeColor="text1"/>
            <w:sz w:val="24"/>
            <w:szCs w:val="24"/>
          </w:rPr>
          <w:delText xml:space="preserve"> used identify a particular patient or donor</w:delText>
        </w:r>
      </w:del>
      <w:r w:rsidRPr="00470AAB">
        <w:rPr>
          <w:rFonts w:asciiTheme="majorBidi" w:eastAsia="Linux Libertine" w:hAnsiTheme="majorBidi" w:cstheme="majorBidi"/>
          <w:color w:val="000000" w:themeColor="text1"/>
          <w:sz w:val="24"/>
          <w:szCs w:val="24"/>
        </w:rPr>
        <w:t>.</w:t>
      </w:r>
      <w:r w:rsidR="0096004C" w:rsidRPr="00470AAB">
        <w:rPr>
          <w:rFonts w:asciiTheme="majorBidi" w:eastAsia="Linux Libertine" w:hAnsiTheme="majorBidi" w:cstheme="majorBidi"/>
          <w:color w:val="000000" w:themeColor="text1"/>
          <w:sz w:val="24"/>
          <w:szCs w:val="24"/>
        </w:rPr>
        <w:t xml:space="preserve"> Flow cytometry only analyzes clinical data irrespective of the individual </w:t>
      </w:r>
      <w:del w:id="362" w:author="Alexis Jones" w:date="2024-12-08T10:28:00Z" w16du:dateUtc="2024-12-08T16:28:00Z">
        <w:r w:rsidR="0096004C" w:rsidRPr="00470AAB" w:rsidDel="004C7B53">
          <w:rPr>
            <w:rFonts w:asciiTheme="majorBidi" w:eastAsia="Linux Libertine" w:hAnsiTheme="majorBidi" w:cstheme="majorBidi"/>
            <w:color w:val="000000" w:themeColor="text1"/>
            <w:sz w:val="24"/>
            <w:szCs w:val="24"/>
          </w:rPr>
          <w:delText xml:space="preserve">that </w:delText>
        </w:r>
      </w:del>
      <w:ins w:id="363" w:author="Alexis Jones" w:date="2024-12-08T10:28:00Z" w16du:dateUtc="2024-12-08T16:28:00Z">
        <w:r w:rsidR="004C7B53">
          <w:rPr>
            <w:rFonts w:asciiTheme="majorBidi" w:eastAsia="Linux Libertine" w:hAnsiTheme="majorBidi" w:cstheme="majorBidi"/>
            <w:color w:val="000000" w:themeColor="text1"/>
            <w:sz w:val="24"/>
            <w:szCs w:val="24"/>
          </w:rPr>
          <w:t>who</w:t>
        </w:r>
        <w:r w:rsidR="004C7B53" w:rsidRPr="00470AAB">
          <w:rPr>
            <w:rFonts w:asciiTheme="majorBidi" w:eastAsia="Linux Libertine" w:hAnsiTheme="majorBidi" w:cstheme="majorBidi"/>
            <w:color w:val="000000" w:themeColor="text1"/>
            <w:sz w:val="24"/>
            <w:szCs w:val="24"/>
          </w:rPr>
          <w:t xml:space="preserve"> </w:t>
        </w:r>
      </w:ins>
      <w:r w:rsidR="0096004C" w:rsidRPr="00470AAB">
        <w:rPr>
          <w:rFonts w:asciiTheme="majorBidi" w:eastAsia="Linux Libertine" w:hAnsiTheme="majorBidi" w:cstheme="majorBidi"/>
          <w:color w:val="000000" w:themeColor="text1"/>
          <w:sz w:val="24"/>
          <w:szCs w:val="24"/>
        </w:rPr>
        <w:t>provided the donation upon original data acquisition.</w:t>
      </w:r>
    </w:p>
    <w:p w14:paraId="080CF510" w14:textId="31C36D28" w:rsidR="001A16F2" w:rsidRDefault="00B66DBE" w:rsidP="00775F12">
      <w:pPr>
        <w:pBdr>
          <w:top w:val="nil"/>
          <w:left w:val="nil"/>
          <w:bottom w:val="nil"/>
          <w:right w:val="nil"/>
          <w:between w:val="nil"/>
        </w:pBdr>
        <w:spacing w:beforeLines="30" w:before="72" w:afterLines="30" w:after="72"/>
        <w:rPr>
          <w:ins w:id="364" w:author="Alexis Jones" w:date="2024-12-08T10:31:00Z" w16du:dateUtc="2024-12-08T16:31:00Z"/>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As alluded to during </w:t>
      </w:r>
      <w:del w:id="365" w:author="Alexis Jones" w:date="2024-12-08T10:28:00Z" w16du:dateUtc="2024-12-08T16:28:00Z">
        <w:r w:rsidRPr="00470AAB" w:rsidDel="004C7B53">
          <w:rPr>
            <w:rFonts w:asciiTheme="majorBidi" w:eastAsia="Linux Libertine" w:hAnsiTheme="majorBidi" w:cstheme="majorBidi"/>
            <w:color w:val="000000" w:themeColor="text1"/>
            <w:sz w:val="24"/>
            <w:szCs w:val="24"/>
          </w:rPr>
          <w:delText>exploratory data analysis (</w:delText>
        </w:r>
      </w:del>
      <w:r w:rsidRPr="00470AAB">
        <w:rPr>
          <w:rFonts w:asciiTheme="majorBidi" w:eastAsia="Linux Libertine" w:hAnsiTheme="majorBidi" w:cstheme="majorBidi"/>
          <w:color w:val="000000" w:themeColor="text1"/>
          <w:sz w:val="24"/>
          <w:szCs w:val="24"/>
        </w:rPr>
        <w:t>EDA</w:t>
      </w:r>
      <w:del w:id="366" w:author="Alexis Jones" w:date="2024-12-08T10:28:00Z" w16du:dateUtc="2024-12-08T16:28:00Z">
        <w:r w:rsidRPr="00470AAB" w:rsidDel="004C7B53">
          <w:rPr>
            <w:rFonts w:asciiTheme="majorBidi" w:eastAsia="Linux Libertine" w:hAnsiTheme="majorBidi" w:cstheme="majorBidi"/>
            <w:color w:val="000000" w:themeColor="text1"/>
            <w:sz w:val="24"/>
            <w:szCs w:val="24"/>
          </w:rPr>
          <w:delText>)</w:delText>
        </w:r>
      </w:del>
      <w:r w:rsidRPr="00470AAB">
        <w:rPr>
          <w:rFonts w:asciiTheme="majorBidi" w:eastAsia="Linux Libertine" w:hAnsiTheme="majorBidi" w:cstheme="majorBidi"/>
          <w:color w:val="000000" w:themeColor="text1"/>
          <w:sz w:val="24"/>
          <w:szCs w:val="24"/>
        </w:rPr>
        <w:t>, data cleaning involved several steps to ensure the quality of the data</w:t>
      </w:r>
      <w:ins w:id="367" w:author="Ally Hartzell" w:date="2024-12-09T13:17:00Z" w16du:dateUtc="2024-12-09T20:17:00Z">
        <w:r w:rsidR="000146BB">
          <w:rPr>
            <w:rFonts w:asciiTheme="majorBidi" w:eastAsia="Linux Libertine" w:hAnsiTheme="majorBidi" w:cstheme="majorBidi"/>
            <w:color w:val="000000" w:themeColor="text1"/>
            <w:sz w:val="24"/>
            <w:szCs w:val="24"/>
          </w:rPr>
          <w:t xml:space="preserve"> </w:t>
        </w:r>
      </w:ins>
      <w:r w:rsidRPr="00470AAB">
        <w:rPr>
          <w:rFonts w:asciiTheme="majorBidi" w:eastAsia="Linux Libertine" w:hAnsiTheme="majorBidi" w:cstheme="majorBidi"/>
          <w:color w:val="000000" w:themeColor="text1"/>
          <w:sz w:val="24"/>
          <w:szCs w:val="24"/>
        </w:rPr>
        <w:t xml:space="preserve">set before passing it through the model classification development. These steps included </w:t>
      </w:r>
      <w:r w:rsidR="00DF7D3C" w:rsidRPr="00470AAB">
        <w:rPr>
          <w:rFonts w:asciiTheme="majorBidi" w:eastAsia="Linux Libertine" w:hAnsiTheme="majorBidi" w:cstheme="majorBidi"/>
          <w:color w:val="000000" w:themeColor="text1"/>
          <w:sz w:val="24"/>
          <w:szCs w:val="24"/>
        </w:rPr>
        <w:t xml:space="preserve">checking for missing values using the </w:t>
      </w:r>
      <w:proofErr w:type="spellStart"/>
      <w:r w:rsidR="00DF7D3C" w:rsidRPr="00470AAB">
        <w:rPr>
          <w:rFonts w:asciiTheme="majorBidi" w:eastAsia="Linux Libertine" w:hAnsiTheme="majorBidi" w:cstheme="majorBidi"/>
          <w:color w:val="000000" w:themeColor="text1"/>
          <w:sz w:val="24"/>
          <w:szCs w:val="24"/>
        </w:rPr>
        <w:t>Klib</w:t>
      </w:r>
      <w:proofErr w:type="spellEnd"/>
      <w:r w:rsidR="00DF7D3C" w:rsidRPr="00470AAB">
        <w:rPr>
          <w:rFonts w:asciiTheme="majorBidi" w:eastAsia="Linux Libertine" w:hAnsiTheme="majorBidi" w:cstheme="majorBidi"/>
          <w:color w:val="000000" w:themeColor="text1"/>
          <w:sz w:val="24"/>
          <w:szCs w:val="24"/>
        </w:rPr>
        <w:t xml:space="preserve"> package</w:t>
      </w:r>
      <w:del w:id="368" w:author="Alexis Jones" w:date="2024-12-08T10:29:00Z" w16du:dateUtc="2024-12-08T16:29:00Z">
        <w:r w:rsidR="00DF7D3C" w:rsidRPr="00470AAB" w:rsidDel="004C7B53">
          <w:rPr>
            <w:rFonts w:asciiTheme="majorBidi" w:eastAsia="Linux Libertine" w:hAnsiTheme="majorBidi" w:cstheme="majorBidi"/>
            <w:color w:val="000000" w:themeColor="text1"/>
            <w:sz w:val="24"/>
            <w:szCs w:val="24"/>
          </w:rPr>
          <w:delText xml:space="preserve"> – </w:delText>
        </w:r>
      </w:del>
      <w:ins w:id="369" w:author="Alexis Jones" w:date="2024-12-08T10:29:00Z" w16du:dateUtc="2024-12-08T16:29:00Z">
        <w:r w:rsidR="004C7B53">
          <w:rPr>
            <w:rFonts w:asciiTheme="majorBidi" w:eastAsia="Linux Libertine" w:hAnsiTheme="majorBidi" w:cstheme="majorBidi"/>
            <w:color w:val="000000" w:themeColor="text1"/>
            <w:sz w:val="24"/>
            <w:szCs w:val="24"/>
          </w:rPr>
          <w:t>—with</w:t>
        </w:r>
      </w:ins>
      <w:del w:id="370" w:author="Alexis Jones" w:date="2024-12-08T10:29:00Z" w16du:dateUtc="2024-12-08T16:29:00Z">
        <w:r w:rsidR="00610F8D" w:rsidRPr="00470AAB" w:rsidDel="004C7B53">
          <w:rPr>
            <w:rFonts w:asciiTheme="majorBidi" w:eastAsia="Linux Libertine" w:hAnsiTheme="majorBidi" w:cstheme="majorBidi"/>
            <w:color w:val="000000" w:themeColor="text1"/>
            <w:sz w:val="24"/>
            <w:szCs w:val="24"/>
          </w:rPr>
          <w:delText>with</w:delText>
        </w:r>
      </w:del>
      <w:r w:rsidR="00610F8D" w:rsidRPr="00470AAB">
        <w:rPr>
          <w:rFonts w:asciiTheme="majorBidi" w:eastAsia="Linux Libertine" w:hAnsiTheme="majorBidi" w:cstheme="majorBidi"/>
          <w:color w:val="000000" w:themeColor="text1"/>
          <w:sz w:val="24"/>
          <w:szCs w:val="24"/>
        </w:rPr>
        <w:t xml:space="preserve"> n</w:t>
      </w:r>
      <w:r w:rsidR="00DF7D3C" w:rsidRPr="00470AAB">
        <w:rPr>
          <w:rFonts w:asciiTheme="majorBidi" w:eastAsia="Linux Libertine" w:hAnsiTheme="majorBidi" w:cstheme="majorBidi"/>
          <w:color w:val="000000" w:themeColor="text1"/>
          <w:sz w:val="24"/>
          <w:szCs w:val="24"/>
        </w:rPr>
        <w:t>o missing values detected</w:t>
      </w:r>
      <w:del w:id="371" w:author="Alexis Jones" w:date="2024-12-08T10:29:00Z" w16du:dateUtc="2024-12-08T16:29:00Z">
        <w:r w:rsidR="001C2C1D" w:rsidRPr="00470AAB" w:rsidDel="004C7B53">
          <w:rPr>
            <w:rFonts w:asciiTheme="majorBidi" w:eastAsia="Linux Libertine" w:hAnsiTheme="majorBidi" w:cstheme="majorBidi"/>
            <w:color w:val="000000" w:themeColor="text1"/>
            <w:sz w:val="24"/>
            <w:szCs w:val="24"/>
          </w:rPr>
          <w:delText xml:space="preserve"> –</w:delText>
        </w:r>
      </w:del>
      <w:ins w:id="372" w:author="Alexis Jones" w:date="2024-12-08T10:29:00Z" w16du:dateUtc="2024-12-08T16:29:00Z">
        <w:r w:rsidR="004C7B53">
          <w:rPr>
            <w:rFonts w:asciiTheme="majorBidi" w:eastAsia="Linux Libertine" w:hAnsiTheme="majorBidi" w:cstheme="majorBidi"/>
            <w:color w:val="000000" w:themeColor="text1"/>
            <w:sz w:val="24"/>
            <w:szCs w:val="24"/>
          </w:rPr>
          <w:t xml:space="preserve">—removing </w:t>
        </w:r>
      </w:ins>
      <w:del w:id="373" w:author="Alexis Jones" w:date="2024-12-08T10:29:00Z" w16du:dateUtc="2024-12-08T16:29:00Z">
        <w:r w:rsidR="007F0591" w:rsidRPr="00470AAB" w:rsidDel="004C7B53">
          <w:rPr>
            <w:rFonts w:asciiTheme="majorBidi" w:eastAsia="Linux Libertine" w:hAnsiTheme="majorBidi" w:cstheme="majorBidi"/>
            <w:color w:val="000000" w:themeColor="text1"/>
            <w:sz w:val="24"/>
            <w:szCs w:val="24"/>
          </w:rPr>
          <w:delText xml:space="preserve"> </w:delText>
        </w:r>
        <w:r w:rsidRPr="00470AAB" w:rsidDel="004C7B53">
          <w:rPr>
            <w:rFonts w:asciiTheme="majorBidi" w:eastAsia="Linux Libertine" w:hAnsiTheme="majorBidi" w:cstheme="majorBidi"/>
            <w:color w:val="000000" w:themeColor="text1"/>
            <w:sz w:val="24"/>
            <w:szCs w:val="24"/>
          </w:rPr>
          <w:delText xml:space="preserve">removing </w:delText>
        </w:r>
      </w:del>
      <w:r w:rsidRPr="00470AAB">
        <w:rPr>
          <w:rFonts w:asciiTheme="majorBidi" w:eastAsia="Linux Libertine" w:hAnsiTheme="majorBidi" w:cstheme="majorBidi"/>
          <w:color w:val="000000" w:themeColor="text1"/>
          <w:sz w:val="24"/>
          <w:szCs w:val="24"/>
        </w:rPr>
        <w:t xml:space="preserve">irrelevant cell populations, identifying cellular debris, excluding doublets, and filtering out </w:t>
      </w:r>
      <w:r w:rsidR="007F0591" w:rsidRPr="00470AAB">
        <w:rPr>
          <w:rFonts w:asciiTheme="majorBidi" w:eastAsia="Linux Libertine" w:hAnsiTheme="majorBidi" w:cstheme="majorBidi"/>
          <w:color w:val="000000" w:themeColor="text1"/>
          <w:sz w:val="24"/>
          <w:szCs w:val="24"/>
        </w:rPr>
        <w:t>non-viable</w:t>
      </w:r>
      <w:r w:rsidRPr="00470AAB">
        <w:rPr>
          <w:rFonts w:asciiTheme="majorBidi" w:eastAsia="Linux Libertine" w:hAnsiTheme="majorBidi" w:cstheme="majorBidi"/>
          <w:color w:val="000000" w:themeColor="text1"/>
          <w:sz w:val="24"/>
          <w:szCs w:val="24"/>
        </w:rPr>
        <w:t xml:space="preserve"> cells. </w:t>
      </w:r>
      <w:r w:rsidR="00DF7D3C" w:rsidRPr="00470AAB">
        <w:rPr>
          <w:rFonts w:asciiTheme="majorBidi" w:eastAsia="Linux Libertine" w:hAnsiTheme="majorBidi" w:cstheme="majorBidi"/>
          <w:color w:val="000000" w:themeColor="text1"/>
          <w:sz w:val="24"/>
          <w:szCs w:val="24"/>
        </w:rPr>
        <w:t>I</w:t>
      </w:r>
      <w:r w:rsidRPr="00470AAB">
        <w:rPr>
          <w:rFonts w:asciiTheme="majorBidi" w:eastAsia="Linux Libertine" w:hAnsiTheme="majorBidi" w:cstheme="majorBidi"/>
          <w:color w:val="000000" w:themeColor="text1"/>
          <w:sz w:val="24"/>
          <w:szCs w:val="24"/>
        </w:rPr>
        <w:t xml:space="preserve">nstances where the </w:t>
      </w:r>
      <w:del w:id="374" w:author="Alexis Jones" w:date="2024-12-08T10:30:00Z" w16du:dateUtc="2024-12-08T16:30:00Z">
        <w:r w:rsidRPr="00470AAB" w:rsidDel="004C7B53">
          <w:rPr>
            <w:rFonts w:asciiTheme="majorBidi" w:eastAsia="Linux Libertine" w:hAnsiTheme="majorBidi" w:cstheme="majorBidi"/>
            <w:color w:val="000000" w:themeColor="text1"/>
            <w:sz w:val="24"/>
            <w:szCs w:val="24"/>
          </w:rPr>
          <w:delText>"</w:delText>
        </w:r>
      </w:del>
      <w:r w:rsidRPr="00470AAB">
        <w:rPr>
          <w:rFonts w:asciiTheme="majorBidi" w:eastAsia="Linux Libertine" w:hAnsiTheme="majorBidi" w:cstheme="majorBidi"/>
          <w:color w:val="000000" w:themeColor="text1"/>
          <w:sz w:val="24"/>
          <w:szCs w:val="24"/>
        </w:rPr>
        <w:t>Time</w:t>
      </w:r>
      <w:del w:id="375" w:author="Alexis Jones" w:date="2024-12-08T10:30:00Z" w16du:dateUtc="2024-12-08T16:30:00Z">
        <w:r w:rsidRPr="00470AAB" w:rsidDel="004C7B53">
          <w:rPr>
            <w:rFonts w:asciiTheme="majorBidi" w:eastAsia="Linux Libertine" w:hAnsiTheme="majorBidi" w:cstheme="majorBidi"/>
            <w:color w:val="000000" w:themeColor="text1"/>
            <w:sz w:val="24"/>
            <w:szCs w:val="24"/>
          </w:rPr>
          <w:delText>"</w:delText>
        </w:r>
      </w:del>
      <w:r w:rsidRPr="00470AAB">
        <w:rPr>
          <w:rFonts w:asciiTheme="majorBidi" w:eastAsia="Linux Libertine" w:hAnsiTheme="majorBidi" w:cstheme="majorBidi"/>
          <w:color w:val="000000" w:themeColor="text1"/>
          <w:sz w:val="24"/>
          <w:szCs w:val="24"/>
        </w:rPr>
        <w:t xml:space="preserve"> variable was outside the </w:t>
      </w:r>
      <w:r w:rsidRPr="00470AAB">
        <w:rPr>
          <w:rFonts w:asciiTheme="majorBidi" w:eastAsia="Linux Libertine" w:hAnsiTheme="majorBidi" w:cstheme="majorBidi"/>
          <w:color w:val="000000" w:themeColor="text1"/>
          <w:sz w:val="24"/>
          <w:szCs w:val="24"/>
        </w:rPr>
        <w:t>desired range were excluded by gating on values greater than 3 and less than 215. Additionally, cell populations with abnormal</w:t>
      </w:r>
      <w:r w:rsidR="006C5EC3"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FSC and SSC characteristics were removed </w:t>
      </w:r>
      <w:r w:rsidR="003E0701" w:rsidRPr="00470AAB">
        <w:rPr>
          <w:rFonts w:asciiTheme="majorBidi" w:eastAsia="Linux Libertine" w:hAnsiTheme="majorBidi" w:cstheme="majorBidi"/>
          <w:color w:val="000000" w:themeColor="text1"/>
          <w:sz w:val="24"/>
          <w:szCs w:val="24"/>
        </w:rPr>
        <w:t xml:space="preserve">as those are indications </w:t>
      </w:r>
      <w:del w:id="376" w:author="Alexis Jones" w:date="2024-12-08T10:31:00Z" w16du:dateUtc="2024-12-08T16:31:00Z">
        <w:r w:rsidR="003E0701" w:rsidRPr="00470AAB" w:rsidDel="004C7B53">
          <w:rPr>
            <w:rFonts w:asciiTheme="majorBidi" w:eastAsia="Linux Libertine" w:hAnsiTheme="majorBidi" w:cstheme="majorBidi"/>
            <w:color w:val="000000" w:themeColor="text1"/>
            <w:sz w:val="24"/>
            <w:szCs w:val="24"/>
          </w:rPr>
          <w:delText xml:space="preserve">that </w:delText>
        </w:r>
      </w:del>
      <w:r w:rsidR="003E0701" w:rsidRPr="00470AAB">
        <w:rPr>
          <w:rFonts w:asciiTheme="majorBidi" w:eastAsia="Linux Libertine" w:hAnsiTheme="majorBidi" w:cstheme="majorBidi"/>
          <w:color w:val="000000" w:themeColor="text1"/>
          <w:sz w:val="24"/>
          <w:szCs w:val="24"/>
        </w:rPr>
        <w:t>a cell reading is either</w:t>
      </w:r>
      <w:r w:rsidRPr="00470AAB">
        <w:rPr>
          <w:rFonts w:asciiTheme="majorBidi" w:eastAsia="Linux Libertine" w:hAnsiTheme="majorBidi" w:cstheme="majorBidi"/>
          <w:color w:val="000000" w:themeColor="text1"/>
          <w:sz w:val="24"/>
          <w:szCs w:val="24"/>
        </w:rPr>
        <w:t xml:space="preserve"> debris </w:t>
      </w:r>
      <w:r w:rsidR="003E0701" w:rsidRPr="00470AAB">
        <w:rPr>
          <w:rFonts w:asciiTheme="majorBidi" w:eastAsia="Linux Libertine" w:hAnsiTheme="majorBidi" w:cstheme="majorBidi"/>
          <w:color w:val="000000" w:themeColor="text1"/>
          <w:sz w:val="24"/>
          <w:szCs w:val="24"/>
        </w:rPr>
        <w:t>or</w:t>
      </w:r>
      <w:r w:rsidRPr="00470AAB">
        <w:rPr>
          <w:rFonts w:asciiTheme="majorBidi" w:eastAsia="Linux Libertine" w:hAnsiTheme="majorBidi" w:cstheme="majorBidi"/>
          <w:color w:val="000000" w:themeColor="text1"/>
          <w:sz w:val="24"/>
          <w:szCs w:val="24"/>
        </w:rPr>
        <w:t xml:space="preserve"> doublets. For FSC, cells were selected by gating for </w:t>
      </w:r>
      <w:r w:rsidR="004C6209" w:rsidRPr="00470AAB">
        <w:rPr>
          <w:rFonts w:asciiTheme="majorBidi" w:eastAsia="Linux Libertine" w:hAnsiTheme="majorBidi" w:cstheme="majorBidi"/>
          <w:color w:val="000000" w:themeColor="text1"/>
          <w:sz w:val="24"/>
          <w:szCs w:val="24"/>
        </w:rPr>
        <w:t>readings between</w:t>
      </w:r>
      <w:r w:rsidRPr="00470AAB">
        <w:rPr>
          <w:rFonts w:asciiTheme="majorBidi" w:eastAsia="Linux Libertine" w:hAnsiTheme="majorBidi" w:cstheme="majorBidi"/>
          <w:color w:val="000000" w:themeColor="text1"/>
          <w:sz w:val="24"/>
          <w:szCs w:val="24"/>
        </w:rPr>
        <w:t xml:space="preserve"> 20,00</w:t>
      </w:r>
      <w:r w:rsidR="004C6209" w:rsidRPr="00470AAB">
        <w:rPr>
          <w:rFonts w:asciiTheme="majorBidi" w:eastAsia="Linux Libertine" w:hAnsiTheme="majorBidi" w:cstheme="majorBidi"/>
          <w:color w:val="000000" w:themeColor="text1"/>
          <w:sz w:val="24"/>
          <w:szCs w:val="24"/>
        </w:rPr>
        <w:t>0 and</w:t>
      </w:r>
      <w:r w:rsidRPr="00470AAB">
        <w:rPr>
          <w:rFonts w:asciiTheme="majorBidi" w:eastAsia="Linux Libertine" w:hAnsiTheme="majorBidi" w:cstheme="majorBidi"/>
          <w:color w:val="000000" w:themeColor="text1"/>
          <w:sz w:val="24"/>
          <w:szCs w:val="24"/>
        </w:rPr>
        <w:t xml:space="preserve"> 550,000 for FSC-A and </w:t>
      </w:r>
      <w:r w:rsidR="004C6209" w:rsidRPr="00470AAB">
        <w:rPr>
          <w:rFonts w:asciiTheme="majorBidi" w:eastAsia="Linux Libertine" w:hAnsiTheme="majorBidi" w:cstheme="majorBidi"/>
          <w:color w:val="000000" w:themeColor="text1"/>
          <w:sz w:val="24"/>
          <w:szCs w:val="24"/>
        </w:rPr>
        <w:t xml:space="preserve">for readings </w:t>
      </w:r>
      <w:r w:rsidRPr="00470AAB">
        <w:rPr>
          <w:rFonts w:asciiTheme="majorBidi" w:eastAsia="Linux Libertine" w:hAnsiTheme="majorBidi" w:cstheme="majorBidi"/>
          <w:color w:val="000000" w:themeColor="text1"/>
          <w:sz w:val="24"/>
          <w:szCs w:val="24"/>
        </w:rPr>
        <w:t>less than 200,000 for FSC-H. For SSC, a similar gating strategy was applied, where cells were retained only if SSC-A values were between 110 and 20,000. Finally, dead cells were excluded by applying a threshold on the Live/Dead UV Blue marker</w:t>
      </w:r>
      <w:r w:rsidR="006C5EC3" w:rsidRPr="00470AAB">
        <w:rPr>
          <w:rFonts w:asciiTheme="majorBidi" w:eastAsia="Linux Libertine" w:hAnsiTheme="majorBidi" w:cstheme="majorBidi"/>
          <w:color w:val="000000" w:themeColor="text1"/>
          <w:sz w:val="24"/>
          <w:szCs w:val="24"/>
        </w:rPr>
        <w:t xml:space="preserve"> which </w:t>
      </w:r>
      <w:r w:rsidRPr="00470AAB">
        <w:rPr>
          <w:rFonts w:asciiTheme="majorBidi" w:eastAsia="Linux Libertine" w:hAnsiTheme="majorBidi" w:cstheme="majorBidi"/>
          <w:color w:val="000000" w:themeColor="text1"/>
          <w:sz w:val="24"/>
          <w:szCs w:val="24"/>
        </w:rPr>
        <w:t>keep</w:t>
      </w:r>
      <w:r w:rsidR="006C5EC3" w:rsidRPr="00470AAB">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 xml:space="preserve"> only those with values below </w:t>
      </w:r>
      <w:r w:rsidR="00CD4C46">
        <w:rPr>
          <w:rFonts w:asciiTheme="majorBidi" w:eastAsia="Linux Libertine" w:hAnsiTheme="majorBidi" w:cstheme="majorBidi"/>
          <w:color w:val="000000" w:themeColor="text1"/>
          <w:sz w:val="24"/>
          <w:szCs w:val="24"/>
        </w:rPr>
        <w:t>10</w:t>
      </w:r>
      <w:r w:rsidR="00CD4C46" w:rsidRPr="00CD4C46">
        <w:rPr>
          <w:rFonts w:asciiTheme="majorBidi" w:eastAsia="Linux Libertine" w:hAnsiTheme="majorBidi" w:cstheme="majorBidi"/>
          <w:color w:val="000000" w:themeColor="text1"/>
          <w:sz w:val="24"/>
          <w:szCs w:val="24"/>
          <w:vertAlign w:val="superscript"/>
        </w:rPr>
        <w:t>6</w:t>
      </w:r>
      <w:r w:rsidR="00CD4C46">
        <w:rPr>
          <w:rFonts w:asciiTheme="majorBidi" w:eastAsia="Linux Libertine" w:hAnsiTheme="majorBidi" w:cstheme="majorBidi"/>
          <w:color w:val="000000" w:themeColor="text1"/>
          <w:sz w:val="24"/>
          <w:szCs w:val="24"/>
          <w:vertAlign w:val="superscript"/>
        </w:rPr>
        <w:t xml:space="preserve"> </w:t>
      </w:r>
      <w:r w:rsidR="00C1785A" w:rsidRPr="00470AAB">
        <w:rPr>
          <w:rFonts w:asciiTheme="majorBidi" w:eastAsia="Linux Libertine" w:hAnsiTheme="majorBidi" w:cstheme="majorBidi"/>
          <w:color w:val="000000" w:themeColor="text1"/>
          <w:sz w:val="24"/>
          <w:szCs w:val="24"/>
        </w:rPr>
        <w:t>RFU</w:t>
      </w:r>
      <w:r w:rsidRPr="00470AAB">
        <w:rPr>
          <w:rFonts w:asciiTheme="majorBidi" w:eastAsia="Linux Libertine" w:hAnsiTheme="majorBidi" w:cstheme="majorBidi"/>
          <w:color w:val="000000" w:themeColor="text1"/>
          <w:sz w:val="24"/>
          <w:szCs w:val="24"/>
        </w:rPr>
        <w:t>. After these steps, the data</w:t>
      </w:r>
      <w:ins w:id="377" w:author="Ally Hartzell" w:date="2024-12-09T13:17:00Z" w16du:dateUtc="2024-12-09T20:17:00Z">
        <w:r w:rsidR="000146BB">
          <w:rPr>
            <w:rFonts w:asciiTheme="majorBidi" w:eastAsia="Linux Libertine" w:hAnsiTheme="majorBidi" w:cstheme="majorBidi"/>
            <w:color w:val="000000" w:themeColor="text1"/>
            <w:sz w:val="24"/>
            <w:szCs w:val="24"/>
          </w:rPr>
          <w:t xml:space="preserve"> </w:t>
        </w:r>
      </w:ins>
      <w:r w:rsidRPr="00470AAB">
        <w:rPr>
          <w:rFonts w:asciiTheme="majorBidi" w:eastAsia="Linux Libertine" w:hAnsiTheme="majorBidi" w:cstheme="majorBidi"/>
          <w:color w:val="000000" w:themeColor="text1"/>
          <w:sz w:val="24"/>
          <w:szCs w:val="24"/>
        </w:rPr>
        <w:t xml:space="preserve">set was refined to include </w:t>
      </w:r>
      <w:r w:rsidR="006C5EC3" w:rsidRPr="00470AAB">
        <w:rPr>
          <w:rFonts w:asciiTheme="majorBidi" w:eastAsia="Linux Libertine" w:hAnsiTheme="majorBidi" w:cstheme="majorBidi"/>
          <w:color w:val="000000" w:themeColor="text1"/>
          <w:sz w:val="24"/>
          <w:szCs w:val="24"/>
        </w:rPr>
        <w:t>quality</w:t>
      </w:r>
      <w:r w:rsidRPr="00470AAB">
        <w:rPr>
          <w:rFonts w:asciiTheme="majorBidi" w:eastAsia="Linux Libertine" w:hAnsiTheme="majorBidi" w:cstheme="majorBidi"/>
          <w:color w:val="000000" w:themeColor="text1"/>
          <w:sz w:val="24"/>
          <w:szCs w:val="24"/>
        </w:rPr>
        <w:t xml:space="preserve"> viable cells </w:t>
      </w:r>
      <w:r w:rsidR="001C2C1D" w:rsidRPr="00470AAB">
        <w:rPr>
          <w:rFonts w:asciiTheme="majorBidi" w:eastAsia="Linux Libertine" w:hAnsiTheme="majorBidi" w:cstheme="majorBidi"/>
          <w:color w:val="000000" w:themeColor="text1"/>
          <w:sz w:val="24"/>
          <w:szCs w:val="24"/>
        </w:rPr>
        <w:t>suitable for model development</w:t>
      </w:r>
      <w:r w:rsidR="00643F48">
        <w:rPr>
          <w:rFonts w:asciiTheme="majorBidi" w:eastAsia="Linux Libertine" w:hAnsiTheme="majorBidi" w:cstheme="majorBidi"/>
          <w:color w:val="000000" w:themeColor="text1"/>
          <w:sz w:val="24"/>
          <w:szCs w:val="24"/>
        </w:rPr>
        <w:t xml:space="preserve"> and clustering</w:t>
      </w:r>
      <w:r w:rsidR="006C5EC3" w:rsidRPr="00470AAB">
        <w:rPr>
          <w:rFonts w:asciiTheme="majorBidi" w:eastAsia="Linux Libertine" w:hAnsiTheme="majorBidi" w:cstheme="majorBidi"/>
          <w:color w:val="000000" w:themeColor="text1"/>
          <w:sz w:val="24"/>
          <w:szCs w:val="24"/>
        </w:rPr>
        <w:t>. The cleaned data</w:t>
      </w:r>
      <w:ins w:id="378" w:author="Ally Hartzell" w:date="2024-12-09T13:17:00Z" w16du:dateUtc="2024-12-09T20:17:00Z">
        <w:r w:rsidR="000146BB">
          <w:rPr>
            <w:rFonts w:asciiTheme="majorBidi" w:eastAsia="Linux Libertine" w:hAnsiTheme="majorBidi" w:cstheme="majorBidi"/>
            <w:color w:val="000000" w:themeColor="text1"/>
            <w:sz w:val="24"/>
            <w:szCs w:val="24"/>
          </w:rPr>
          <w:t xml:space="preserve"> </w:t>
        </w:r>
      </w:ins>
      <w:r w:rsidR="006C5EC3" w:rsidRPr="00470AAB">
        <w:rPr>
          <w:rFonts w:asciiTheme="majorBidi" w:eastAsia="Linux Libertine" w:hAnsiTheme="majorBidi" w:cstheme="majorBidi"/>
          <w:color w:val="000000" w:themeColor="text1"/>
          <w:sz w:val="24"/>
          <w:szCs w:val="24"/>
        </w:rPr>
        <w:t>set profile is</w:t>
      </w:r>
      <w:r w:rsidRPr="00470AAB">
        <w:rPr>
          <w:rFonts w:asciiTheme="majorBidi" w:eastAsia="Linux Libertine" w:hAnsiTheme="majorBidi" w:cstheme="majorBidi"/>
          <w:color w:val="000000" w:themeColor="text1"/>
          <w:sz w:val="24"/>
          <w:szCs w:val="24"/>
        </w:rPr>
        <w:t xml:space="preserve"> shown in Figure </w:t>
      </w:r>
      <w:r w:rsidR="00C86EA2">
        <w:rPr>
          <w:rFonts w:asciiTheme="majorBidi" w:eastAsia="Linux Libertine" w:hAnsiTheme="majorBidi" w:cstheme="majorBidi"/>
          <w:color w:val="000000" w:themeColor="text1"/>
          <w:sz w:val="24"/>
          <w:szCs w:val="24"/>
        </w:rPr>
        <w:t>4.</w:t>
      </w:r>
      <w:r w:rsidR="00CD4C46">
        <w:rPr>
          <w:rFonts w:asciiTheme="majorBidi" w:eastAsia="Linux Libertine" w:hAnsiTheme="majorBidi" w:cstheme="majorBidi"/>
          <w:color w:val="000000" w:themeColor="text1"/>
          <w:sz w:val="24"/>
          <w:szCs w:val="24"/>
        </w:rPr>
        <w:t>5</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w:t>
      </w:r>
    </w:p>
    <w:p w14:paraId="3405B82B" w14:textId="77777777" w:rsidR="004C7B53" w:rsidRPr="00470AAB" w:rsidRDefault="004C7B5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15A25667" w14:textId="5FB5C59C" w:rsidR="001C4142" w:rsidRPr="00470AAB" w:rsidRDefault="001C4142"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CD4C46">
        <w:rPr>
          <w:rFonts w:asciiTheme="majorBidi" w:eastAsia="Linux Libertine" w:hAnsiTheme="majorBidi" w:cstheme="majorBidi"/>
          <w:b/>
          <w:bCs/>
          <w:color w:val="000000" w:themeColor="text1"/>
          <w:sz w:val="24"/>
          <w:szCs w:val="24"/>
        </w:rPr>
        <w:t>5</w:t>
      </w:r>
      <w:r w:rsidR="00C86EA2">
        <w:rPr>
          <w:rFonts w:asciiTheme="majorBidi" w:eastAsia="Linux Libertine" w:hAnsiTheme="majorBidi" w:cstheme="majorBidi"/>
          <w:b/>
          <w:bCs/>
          <w:color w:val="000000" w:themeColor="text1"/>
          <w:sz w:val="24"/>
          <w:szCs w:val="24"/>
        </w:rPr>
        <w:t>.1</w:t>
      </w:r>
    </w:p>
    <w:p w14:paraId="6DCBE847" w14:textId="14709F5E" w:rsidR="001C4142" w:rsidRDefault="001C4142"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Clean Data</w:t>
      </w:r>
      <w:ins w:id="379" w:author="Ally Hartzell" w:date="2024-12-09T13:17:00Z" w16du:dateUtc="2024-12-09T20:17:00Z">
        <w:r w:rsidR="000146BB">
          <w:rPr>
            <w:rFonts w:asciiTheme="majorBidi" w:eastAsia="Linux Libertine" w:hAnsiTheme="majorBidi" w:cstheme="majorBidi"/>
            <w:i/>
            <w:iCs/>
            <w:color w:val="000000" w:themeColor="text1"/>
            <w:sz w:val="24"/>
            <w:szCs w:val="24"/>
          </w:rPr>
          <w:t xml:space="preserve"> S</w:t>
        </w:r>
      </w:ins>
      <w:del w:id="380" w:author="Ally Hartzell" w:date="2024-12-09T13:17:00Z" w16du:dateUtc="2024-12-09T20:17:00Z">
        <w:r w:rsidRPr="00470AAB" w:rsidDel="000146BB">
          <w:rPr>
            <w:rFonts w:asciiTheme="majorBidi" w:eastAsia="Linux Libertine" w:hAnsiTheme="majorBidi" w:cstheme="majorBidi"/>
            <w:i/>
            <w:iCs/>
            <w:color w:val="000000" w:themeColor="text1"/>
            <w:sz w:val="24"/>
            <w:szCs w:val="24"/>
          </w:rPr>
          <w:delText>s</w:delText>
        </w:r>
      </w:del>
      <w:r w:rsidRPr="00470AAB">
        <w:rPr>
          <w:rFonts w:asciiTheme="majorBidi" w:eastAsia="Linux Libertine" w:hAnsiTheme="majorBidi" w:cstheme="majorBidi"/>
          <w:i/>
          <w:iCs/>
          <w:color w:val="000000" w:themeColor="text1"/>
          <w:sz w:val="24"/>
          <w:szCs w:val="24"/>
        </w:rPr>
        <w:t>et Light Scatter Plot</w:t>
      </w:r>
    </w:p>
    <w:p w14:paraId="178B8F08" w14:textId="25B0DB2B" w:rsidR="00C9494F" w:rsidRPr="00CD4C46" w:rsidRDefault="00CD4C46"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Pr>
          <w:noProof/>
        </w:rPr>
        <w:drawing>
          <wp:inline distT="0" distB="0" distL="0" distR="0" wp14:anchorId="0E575C82" wp14:editId="27A7CBC8">
            <wp:extent cx="2971800" cy="1891030"/>
            <wp:effectExtent l="0" t="0" r="0" b="1270"/>
            <wp:docPr id="1880720351" name="Picture 1" descr="A diagram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20351" name="Picture 1" descr="A diagram of blue dot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71800" cy="1891030"/>
                    </a:xfrm>
                    <a:prstGeom prst="rect">
                      <a:avLst/>
                    </a:prstGeom>
                    <a:noFill/>
                    <a:ln>
                      <a:noFill/>
                    </a:ln>
                  </pic:spPr>
                </pic:pic>
              </a:graphicData>
            </a:graphic>
          </wp:inline>
        </w:drawing>
      </w:r>
    </w:p>
    <w:p w14:paraId="19C31D9C" w14:textId="77777777" w:rsidR="004C7B53" w:rsidRDefault="004C7B53" w:rsidP="00775F12">
      <w:pPr>
        <w:pStyle w:val="Head2"/>
        <w:tabs>
          <w:tab w:val="left" w:pos="540"/>
        </w:tabs>
        <w:spacing w:beforeLines="30" w:before="72" w:afterLines="30" w:after="72"/>
        <w:ind w:left="180"/>
        <w:rPr>
          <w:ins w:id="381" w:author="Alexis Jones" w:date="2024-12-08T10:31:00Z" w16du:dateUtc="2024-12-08T16:31:00Z"/>
        </w:rPr>
      </w:pPr>
    </w:p>
    <w:p w14:paraId="67D0F90D" w14:textId="4779767B" w:rsidR="00B9781D" w:rsidRPr="00470AAB" w:rsidRDefault="00B9781D" w:rsidP="00775F12">
      <w:pPr>
        <w:pStyle w:val="Head2"/>
        <w:tabs>
          <w:tab w:val="left" w:pos="540"/>
        </w:tabs>
        <w:spacing w:beforeLines="30" w:before="72" w:afterLines="30" w:after="72"/>
        <w:ind w:left="180"/>
      </w:pPr>
      <w:r w:rsidRPr="00470AAB">
        <w:t>4.</w:t>
      </w:r>
      <w:r w:rsidR="00E15049">
        <w:t>6</w:t>
      </w:r>
      <w:r w:rsidR="00E15049">
        <w:tab/>
      </w:r>
      <w:r w:rsidR="00EE4145" w:rsidRPr="00470AAB">
        <w:t>Dimension Reduction</w:t>
      </w:r>
      <w:r w:rsidRPr="00470AAB">
        <w:t xml:space="preserve"> </w:t>
      </w:r>
    </w:p>
    <w:p w14:paraId="50511C0F" w14:textId="723303BA" w:rsidR="00990579"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 xml:space="preserve">To efficiently prepare </w:t>
      </w:r>
      <w:r>
        <w:rPr>
          <w:rFonts w:asciiTheme="majorBidi" w:eastAsia="Linux Libertine" w:hAnsiTheme="majorBidi" w:cstheme="majorBidi"/>
          <w:color w:val="000000" w:themeColor="text1"/>
          <w:sz w:val="24"/>
          <w:szCs w:val="24"/>
        </w:rPr>
        <w:t xml:space="preserve">the </w:t>
      </w:r>
      <w:r w:rsidRPr="00815E87">
        <w:rPr>
          <w:rFonts w:asciiTheme="majorBidi" w:eastAsia="Linux Libertine" w:hAnsiTheme="majorBidi" w:cstheme="majorBidi"/>
          <w:color w:val="000000" w:themeColor="text1"/>
          <w:sz w:val="24"/>
          <w:szCs w:val="24"/>
        </w:rPr>
        <w:t xml:space="preserve">large datasets for modeling, </w:t>
      </w:r>
      <w:commentRangeStart w:id="382"/>
      <w:r w:rsidRPr="00815E87">
        <w:rPr>
          <w:rFonts w:asciiTheme="majorBidi" w:eastAsia="Linux Libertine" w:hAnsiTheme="majorBidi" w:cstheme="majorBidi"/>
          <w:color w:val="000000" w:themeColor="text1"/>
          <w:sz w:val="24"/>
          <w:szCs w:val="24"/>
        </w:rPr>
        <w:t xml:space="preserve">we apply </w:t>
      </w:r>
      <w:r w:rsidR="00F5470B">
        <w:rPr>
          <w:rFonts w:asciiTheme="majorBidi" w:eastAsia="Linux Libertine" w:hAnsiTheme="majorBidi" w:cstheme="majorBidi"/>
          <w:color w:val="000000" w:themeColor="text1"/>
          <w:sz w:val="24"/>
          <w:szCs w:val="24"/>
        </w:rPr>
        <w:t xml:space="preserve">three different types </w:t>
      </w:r>
      <w:r w:rsidRPr="00815E87">
        <w:rPr>
          <w:rFonts w:asciiTheme="majorBidi" w:eastAsia="Linux Libertine" w:hAnsiTheme="majorBidi" w:cstheme="majorBidi"/>
          <w:color w:val="000000" w:themeColor="text1"/>
          <w:sz w:val="24"/>
          <w:szCs w:val="24"/>
        </w:rPr>
        <w:t>of data reduction techniques</w:t>
      </w:r>
      <w:commentRangeEnd w:id="382"/>
      <w:r w:rsidR="00EB3B75">
        <w:rPr>
          <w:rStyle w:val="CommentReference"/>
        </w:rPr>
        <w:commentReference w:id="382"/>
      </w:r>
      <w:r w:rsidRPr="00815E87">
        <w:rPr>
          <w:rFonts w:asciiTheme="majorBidi" w:eastAsia="Linux Libertine" w:hAnsiTheme="majorBidi" w:cstheme="majorBidi"/>
          <w:color w:val="000000" w:themeColor="text1"/>
          <w:sz w:val="24"/>
          <w:szCs w:val="24"/>
        </w:rPr>
        <w:t xml:space="preserve">. First, </w:t>
      </w:r>
      <w:proofErr w:type="spellStart"/>
      <w:r w:rsidRPr="00815E87">
        <w:rPr>
          <w:rFonts w:asciiTheme="majorBidi" w:eastAsia="Linux Libertine" w:hAnsiTheme="majorBidi" w:cstheme="majorBidi"/>
          <w:color w:val="000000" w:themeColor="text1"/>
          <w:sz w:val="24"/>
          <w:szCs w:val="24"/>
        </w:rPr>
        <w:t>downsampling</w:t>
      </w:r>
      <w:proofErr w:type="spellEnd"/>
      <w:r w:rsidRPr="00815E87">
        <w:rPr>
          <w:rFonts w:asciiTheme="majorBidi" w:eastAsia="Linux Libertine" w:hAnsiTheme="majorBidi" w:cstheme="majorBidi"/>
          <w:color w:val="000000" w:themeColor="text1"/>
          <w:sz w:val="24"/>
          <w:szCs w:val="24"/>
        </w:rPr>
        <w:t xml:space="preserve"> is used to reduce the data</w:t>
      </w:r>
      <w:ins w:id="383" w:author="Ally Hartzell" w:date="2024-12-09T13:17:00Z" w16du:dateUtc="2024-12-09T20:17:00Z">
        <w:r w:rsidR="000146BB">
          <w:rPr>
            <w:rFonts w:asciiTheme="majorBidi" w:eastAsia="Linux Libertine" w:hAnsiTheme="majorBidi" w:cstheme="majorBidi"/>
            <w:color w:val="000000" w:themeColor="text1"/>
            <w:sz w:val="24"/>
            <w:szCs w:val="24"/>
          </w:rPr>
          <w:t xml:space="preserve"> </w:t>
        </w:r>
      </w:ins>
      <w:r w:rsidRPr="00815E87">
        <w:rPr>
          <w:rFonts w:asciiTheme="majorBidi" w:eastAsia="Linux Libertine" w:hAnsiTheme="majorBidi" w:cstheme="majorBidi"/>
          <w:color w:val="000000" w:themeColor="text1"/>
          <w:sz w:val="24"/>
          <w:szCs w:val="24"/>
        </w:rPr>
        <w:t xml:space="preserve">set size by selecting a </w:t>
      </w:r>
      <w:r w:rsidR="00F5470B">
        <w:rPr>
          <w:rFonts w:asciiTheme="majorBidi" w:eastAsia="Linux Libertine" w:hAnsiTheme="majorBidi" w:cstheme="majorBidi"/>
          <w:color w:val="000000" w:themeColor="text1"/>
          <w:sz w:val="24"/>
          <w:szCs w:val="24"/>
        </w:rPr>
        <w:t xml:space="preserve">stratified </w:t>
      </w:r>
      <w:r w:rsidRPr="00815E87">
        <w:rPr>
          <w:rFonts w:asciiTheme="majorBidi" w:eastAsia="Linux Libertine" w:hAnsiTheme="majorBidi" w:cstheme="majorBidi"/>
          <w:color w:val="000000" w:themeColor="text1"/>
          <w:sz w:val="24"/>
          <w:szCs w:val="24"/>
        </w:rPr>
        <w:t xml:space="preserve">representative subset </w:t>
      </w:r>
      <w:r>
        <w:rPr>
          <w:rFonts w:asciiTheme="majorBidi" w:eastAsia="Linux Libertine" w:hAnsiTheme="majorBidi" w:cstheme="majorBidi"/>
          <w:color w:val="000000" w:themeColor="text1"/>
          <w:sz w:val="24"/>
          <w:szCs w:val="24"/>
        </w:rPr>
        <w:t>using</w:t>
      </w:r>
      <w:r w:rsidR="00F5470B">
        <w:rPr>
          <w:rFonts w:asciiTheme="majorBidi" w:eastAsia="Linux Libertine" w:hAnsiTheme="majorBidi" w:cstheme="majorBidi"/>
          <w:color w:val="000000" w:themeColor="text1"/>
          <w:sz w:val="24"/>
          <w:szCs w:val="24"/>
        </w:rPr>
        <w:t xml:space="preserve"> the top ten clusters resulting from</w:t>
      </w:r>
      <w:r w:rsidRPr="00815E87">
        <w:rPr>
          <w:rFonts w:asciiTheme="majorBidi" w:eastAsia="Linux Libertine" w:hAnsiTheme="majorBidi" w:cstheme="majorBidi"/>
          <w:color w:val="000000" w:themeColor="text1"/>
          <w:sz w:val="24"/>
          <w:szCs w:val="24"/>
        </w:rPr>
        <w:t xml:space="preserve"> </w:t>
      </w:r>
      <w:proofErr w:type="spellStart"/>
      <w:r w:rsidRPr="00815E87">
        <w:rPr>
          <w:rFonts w:asciiTheme="majorBidi" w:eastAsia="Linux Libertine" w:hAnsiTheme="majorBidi" w:cstheme="majorBidi"/>
          <w:color w:val="000000" w:themeColor="text1"/>
          <w:sz w:val="24"/>
          <w:szCs w:val="24"/>
        </w:rPr>
        <w:t>KMeans</w:t>
      </w:r>
      <w:proofErr w:type="spellEnd"/>
      <w:r w:rsidRPr="00815E87">
        <w:rPr>
          <w:rFonts w:asciiTheme="majorBidi" w:eastAsia="Linux Libertine" w:hAnsiTheme="majorBidi" w:cstheme="majorBidi"/>
          <w:color w:val="000000" w:themeColor="text1"/>
          <w:sz w:val="24"/>
          <w:szCs w:val="24"/>
        </w:rPr>
        <w:t xml:space="preserve"> clustering and stratified sampling</w:t>
      </w:r>
      <w:r>
        <w:rPr>
          <w:rFonts w:asciiTheme="majorBidi" w:eastAsia="Linux Libertine" w:hAnsiTheme="majorBidi" w:cstheme="majorBidi"/>
          <w:color w:val="000000" w:themeColor="text1"/>
          <w:sz w:val="24"/>
          <w:szCs w:val="24"/>
        </w:rPr>
        <w:t xml:space="preserve">, </w:t>
      </w:r>
      <w:r w:rsidR="00F5470B">
        <w:rPr>
          <w:rFonts w:asciiTheme="majorBidi" w:eastAsia="Linux Libertine" w:hAnsiTheme="majorBidi" w:cstheme="majorBidi"/>
          <w:color w:val="000000" w:themeColor="text1"/>
          <w:sz w:val="24"/>
          <w:szCs w:val="24"/>
        </w:rPr>
        <w:t xml:space="preserve">which </w:t>
      </w:r>
      <w:r w:rsidRPr="00815E87">
        <w:rPr>
          <w:rFonts w:asciiTheme="majorBidi" w:eastAsia="Linux Libertine" w:hAnsiTheme="majorBidi" w:cstheme="majorBidi"/>
          <w:color w:val="000000" w:themeColor="text1"/>
          <w:sz w:val="24"/>
          <w:szCs w:val="24"/>
        </w:rPr>
        <w:t>ensur</w:t>
      </w:r>
      <w:r w:rsidR="00F5470B">
        <w:rPr>
          <w:rFonts w:asciiTheme="majorBidi" w:eastAsia="Linux Libertine" w:hAnsiTheme="majorBidi" w:cstheme="majorBidi"/>
          <w:color w:val="000000" w:themeColor="text1"/>
          <w:sz w:val="24"/>
          <w:szCs w:val="24"/>
        </w:rPr>
        <w:t>ed</w:t>
      </w:r>
      <w:r w:rsidRPr="00815E87">
        <w:rPr>
          <w:rFonts w:asciiTheme="majorBidi" w:eastAsia="Linux Libertine" w:hAnsiTheme="majorBidi" w:cstheme="majorBidi"/>
          <w:color w:val="000000" w:themeColor="text1"/>
          <w:sz w:val="24"/>
          <w:szCs w:val="24"/>
        </w:rPr>
        <w:t xml:space="preserve"> proportional cluster </w:t>
      </w:r>
      <w:r w:rsidRPr="00815E87">
        <w:rPr>
          <w:rFonts w:asciiTheme="majorBidi" w:eastAsia="Linux Libertine" w:hAnsiTheme="majorBidi" w:cstheme="majorBidi"/>
          <w:color w:val="000000" w:themeColor="text1"/>
          <w:sz w:val="24"/>
          <w:szCs w:val="24"/>
        </w:rPr>
        <w:lastRenderedPageBreak/>
        <w:t xml:space="preserve">representation. </w:t>
      </w:r>
      <w:del w:id="384" w:author="Ally Hartzell" w:date="2024-12-09T13:24:00Z" w16du:dateUtc="2024-12-09T20:24:00Z">
        <w:r w:rsidR="00F5470B" w:rsidDel="00695073">
          <w:rPr>
            <w:rFonts w:asciiTheme="majorBidi" w:eastAsia="Linux Libertine" w:hAnsiTheme="majorBidi" w:cstheme="majorBidi"/>
            <w:color w:val="000000" w:themeColor="text1"/>
            <w:sz w:val="24"/>
            <w:szCs w:val="24"/>
          </w:rPr>
          <w:delText>The s</w:delText>
        </w:r>
      </w:del>
      <w:ins w:id="385" w:author="Ally Hartzell" w:date="2024-12-09T13:24:00Z" w16du:dateUtc="2024-12-09T20:24:00Z">
        <w:r w:rsidR="00695073">
          <w:rPr>
            <w:rFonts w:asciiTheme="majorBidi" w:eastAsia="Linux Libertine" w:hAnsiTheme="majorBidi" w:cstheme="majorBidi"/>
            <w:color w:val="000000" w:themeColor="text1"/>
            <w:sz w:val="24"/>
            <w:szCs w:val="24"/>
          </w:rPr>
          <w:t>S</w:t>
        </w:r>
      </w:ins>
      <w:r w:rsidR="00F5470B">
        <w:rPr>
          <w:rFonts w:asciiTheme="majorBidi" w:eastAsia="Linux Libertine" w:hAnsiTheme="majorBidi" w:cstheme="majorBidi"/>
          <w:color w:val="000000" w:themeColor="text1"/>
          <w:sz w:val="24"/>
          <w:szCs w:val="24"/>
        </w:rPr>
        <w:t xml:space="preserve">tratified sampling is </w:t>
      </w:r>
      <w:commentRangeStart w:id="386"/>
      <w:r w:rsidR="00F5470B">
        <w:rPr>
          <w:rFonts w:asciiTheme="majorBidi" w:eastAsia="Linux Libertine" w:hAnsiTheme="majorBidi" w:cstheme="majorBidi"/>
          <w:color w:val="000000" w:themeColor="text1"/>
          <w:sz w:val="24"/>
          <w:szCs w:val="24"/>
        </w:rPr>
        <w:t xml:space="preserve">crucial </w:t>
      </w:r>
      <w:commentRangeEnd w:id="386"/>
      <w:r w:rsidR="00695073">
        <w:rPr>
          <w:rStyle w:val="CommentReference"/>
        </w:rPr>
        <w:commentReference w:id="386"/>
      </w:r>
      <w:r w:rsidR="00F5470B">
        <w:rPr>
          <w:rFonts w:asciiTheme="majorBidi" w:eastAsia="Linux Libertine" w:hAnsiTheme="majorBidi" w:cstheme="majorBidi"/>
          <w:color w:val="000000" w:themeColor="text1"/>
          <w:sz w:val="24"/>
          <w:szCs w:val="24"/>
        </w:rPr>
        <w:t>over random sampling</w:t>
      </w:r>
      <w:ins w:id="387" w:author="Ally Hartzell" w:date="2024-12-09T13:24:00Z" w16du:dateUtc="2024-12-09T20:24:00Z">
        <w:r w:rsidR="00695073">
          <w:rPr>
            <w:rFonts w:asciiTheme="majorBidi" w:eastAsia="Linux Libertine" w:hAnsiTheme="majorBidi" w:cstheme="majorBidi"/>
            <w:color w:val="000000" w:themeColor="text1"/>
            <w:sz w:val="24"/>
            <w:szCs w:val="24"/>
          </w:rPr>
          <w:t>,</w:t>
        </w:r>
      </w:ins>
      <w:r w:rsidR="00F5470B">
        <w:rPr>
          <w:rFonts w:asciiTheme="majorBidi" w:eastAsia="Linux Libertine" w:hAnsiTheme="majorBidi" w:cstheme="majorBidi"/>
          <w:color w:val="000000" w:themeColor="text1"/>
          <w:sz w:val="24"/>
          <w:szCs w:val="24"/>
        </w:rPr>
        <w:t xml:space="preserve"> as it is important to preserve the </w:t>
      </w:r>
      <w:ins w:id="388" w:author="Ally Hartzell" w:date="2024-12-09T13:24:00Z" w16du:dateUtc="2024-12-09T20:24:00Z">
        <w:r w:rsidR="00695073">
          <w:rPr>
            <w:rFonts w:asciiTheme="majorBidi" w:eastAsia="Linux Libertine" w:hAnsiTheme="majorBidi" w:cstheme="majorBidi"/>
            <w:color w:val="000000" w:themeColor="text1"/>
            <w:sz w:val="24"/>
            <w:szCs w:val="24"/>
          </w:rPr>
          <w:t xml:space="preserve">cells’ </w:t>
        </w:r>
      </w:ins>
      <w:r w:rsidR="00F5470B">
        <w:rPr>
          <w:rFonts w:asciiTheme="majorBidi" w:eastAsia="Linux Libertine" w:hAnsiTheme="majorBidi" w:cstheme="majorBidi"/>
          <w:color w:val="000000" w:themeColor="text1"/>
          <w:sz w:val="24"/>
          <w:szCs w:val="24"/>
        </w:rPr>
        <w:t xml:space="preserve">relative densities </w:t>
      </w:r>
      <w:del w:id="389" w:author="Ally Hartzell" w:date="2024-12-09T13:25:00Z" w16du:dateUtc="2024-12-09T20:25:00Z">
        <w:r w:rsidR="00F5470B" w:rsidDel="00695073">
          <w:rPr>
            <w:rFonts w:asciiTheme="majorBidi" w:eastAsia="Linux Libertine" w:hAnsiTheme="majorBidi" w:cstheme="majorBidi"/>
            <w:color w:val="000000" w:themeColor="text1"/>
            <w:sz w:val="24"/>
            <w:szCs w:val="24"/>
          </w:rPr>
          <w:delText xml:space="preserve">of cells </w:delText>
        </w:r>
      </w:del>
      <w:r w:rsidR="00F5470B">
        <w:rPr>
          <w:rFonts w:asciiTheme="majorBidi" w:eastAsia="Linux Libertine" w:hAnsiTheme="majorBidi" w:cstheme="majorBidi"/>
          <w:color w:val="000000" w:themeColor="text1"/>
          <w:sz w:val="24"/>
          <w:szCs w:val="24"/>
        </w:rPr>
        <w:t>along their respective axes</w:t>
      </w:r>
      <w:ins w:id="390" w:author="Ally Hartzell" w:date="2024-12-09T13:25:00Z" w16du:dateUtc="2024-12-09T20:25:00Z">
        <w:r w:rsidR="00695073">
          <w:rPr>
            <w:rFonts w:asciiTheme="majorBidi" w:eastAsia="Linux Libertine" w:hAnsiTheme="majorBidi" w:cstheme="majorBidi"/>
            <w:color w:val="000000" w:themeColor="text1"/>
            <w:sz w:val="24"/>
            <w:szCs w:val="24"/>
          </w:rPr>
          <w:t>,</w:t>
        </w:r>
      </w:ins>
      <w:r w:rsidR="00F5470B">
        <w:rPr>
          <w:rFonts w:asciiTheme="majorBidi" w:eastAsia="Linux Libertine" w:hAnsiTheme="majorBidi" w:cstheme="majorBidi"/>
          <w:color w:val="000000" w:themeColor="text1"/>
          <w:sz w:val="24"/>
          <w:szCs w:val="24"/>
        </w:rPr>
        <w:t xml:space="preserve"> </w:t>
      </w:r>
      <w:del w:id="391" w:author="Ally Hartzell" w:date="2024-12-09T13:25:00Z" w16du:dateUtc="2024-12-09T20:25:00Z">
        <w:r w:rsidR="00F5470B" w:rsidDel="00695073">
          <w:rPr>
            <w:rFonts w:asciiTheme="majorBidi" w:eastAsia="Linux Libertine" w:hAnsiTheme="majorBidi" w:cstheme="majorBidi"/>
            <w:color w:val="000000" w:themeColor="text1"/>
            <w:sz w:val="24"/>
            <w:szCs w:val="24"/>
          </w:rPr>
          <w:delText xml:space="preserve">while </w:delText>
        </w:r>
      </w:del>
      <w:ins w:id="392" w:author="Ally Hartzell" w:date="2024-12-09T13:25:00Z" w16du:dateUtc="2024-12-09T20:25:00Z">
        <w:r w:rsidR="00695073">
          <w:rPr>
            <w:rFonts w:asciiTheme="majorBidi" w:eastAsia="Linux Libertine" w:hAnsiTheme="majorBidi" w:cstheme="majorBidi"/>
            <w:color w:val="000000" w:themeColor="text1"/>
            <w:sz w:val="24"/>
            <w:szCs w:val="24"/>
          </w:rPr>
          <w:t>whereas</w:t>
        </w:r>
      </w:ins>
      <w:del w:id="393" w:author="Ally Hartzell" w:date="2024-12-09T13:25:00Z" w16du:dateUtc="2024-12-09T20:25:00Z">
        <w:r w:rsidR="00F5470B" w:rsidDel="00695073">
          <w:rPr>
            <w:rFonts w:asciiTheme="majorBidi" w:eastAsia="Linux Libertine" w:hAnsiTheme="majorBidi" w:cstheme="majorBidi"/>
            <w:color w:val="000000" w:themeColor="text1"/>
            <w:sz w:val="24"/>
            <w:szCs w:val="24"/>
          </w:rPr>
          <w:delText>a</w:delText>
        </w:r>
      </w:del>
      <w:r w:rsidR="00F5470B">
        <w:rPr>
          <w:rFonts w:asciiTheme="majorBidi" w:eastAsia="Linux Libertine" w:hAnsiTheme="majorBidi" w:cstheme="majorBidi"/>
          <w:color w:val="000000" w:themeColor="text1"/>
          <w:sz w:val="24"/>
          <w:szCs w:val="24"/>
        </w:rPr>
        <w:t xml:space="preserve"> random sampling does not </w:t>
      </w:r>
      <w:del w:id="394" w:author="Ally Hartzell" w:date="2024-12-09T13:25:00Z" w16du:dateUtc="2024-12-09T20:25:00Z">
        <w:r w:rsidR="00F5470B" w:rsidDel="00695073">
          <w:rPr>
            <w:rFonts w:asciiTheme="majorBidi" w:eastAsia="Linux Libertine" w:hAnsiTheme="majorBidi" w:cstheme="majorBidi"/>
            <w:color w:val="000000" w:themeColor="text1"/>
            <w:sz w:val="24"/>
            <w:szCs w:val="24"/>
          </w:rPr>
          <w:delText xml:space="preserve">necessarily </w:delText>
        </w:r>
      </w:del>
      <w:r w:rsidR="00F5470B">
        <w:rPr>
          <w:rFonts w:asciiTheme="majorBidi" w:eastAsia="Linux Libertine" w:hAnsiTheme="majorBidi" w:cstheme="majorBidi"/>
          <w:color w:val="000000" w:themeColor="text1"/>
          <w:sz w:val="24"/>
          <w:szCs w:val="24"/>
        </w:rPr>
        <w:t>guarantee cell density preservation. The resulting data</w:t>
      </w:r>
      <w:ins w:id="395" w:author="Ally Hartzell" w:date="2024-12-09T13:17:00Z" w16du:dateUtc="2024-12-09T20:17:00Z">
        <w:r w:rsidR="000146BB">
          <w:rPr>
            <w:rFonts w:asciiTheme="majorBidi" w:eastAsia="Linux Libertine" w:hAnsiTheme="majorBidi" w:cstheme="majorBidi"/>
            <w:color w:val="000000" w:themeColor="text1"/>
            <w:sz w:val="24"/>
            <w:szCs w:val="24"/>
          </w:rPr>
          <w:t xml:space="preserve"> </w:t>
        </w:r>
      </w:ins>
      <w:r w:rsidR="00F5470B">
        <w:rPr>
          <w:rFonts w:asciiTheme="majorBidi" w:eastAsia="Linux Libertine" w:hAnsiTheme="majorBidi" w:cstheme="majorBidi"/>
          <w:color w:val="000000" w:themeColor="text1"/>
          <w:sz w:val="24"/>
          <w:szCs w:val="24"/>
        </w:rPr>
        <w:t>set is scaled down to be both</w:t>
      </w:r>
      <w:r w:rsidRPr="00815E87">
        <w:rPr>
          <w:rFonts w:asciiTheme="majorBidi" w:eastAsia="Linux Libertine" w:hAnsiTheme="majorBidi" w:cstheme="majorBidi"/>
          <w:color w:val="000000" w:themeColor="text1"/>
          <w:sz w:val="24"/>
          <w:szCs w:val="24"/>
        </w:rPr>
        <w:t xml:space="preserve"> manageable for training </w:t>
      </w:r>
      <w:r w:rsidR="00F5470B">
        <w:rPr>
          <w:rFonts w:asciiTheme="majorBidi" w:eastAsia="Linux Libertine" w:hAnsiTheme="majorBidi" w:cstheme="majorBidi"/>
          <w:color w:val="000000" w:themeColor="text1"/>
          <w:sz w:val="24"/>
          <w:szCs w:val="24"/>
        </w:rPr>
        <w:t xml:space="preserve">and practical from a cost-effective computing perspective </w:t>
      </w:r>
      <w:r w:rsidRPr="00815E87">
        <w:rPr>
          <w:rFonts w:asciiTheme="majorBidi" w:eastAsia="Linux Libertine" w:hAnsiTheme="majorBidi" w:cstheme="majorBidi"/>
          <w:color w:val="000000" w:themeColor="text1"/>
          <w:sz w:val="24"/>
          <w:szCs w:val="24"/>
        </w:rPr>
        <w:t xml:space="preserve">while preserving </w:t>
      </w:r>
      <w:r w:rsidR="00F5470B">
        <w:rPr>
          <w:rFonts w:asciiTheme="majorBidi" w:eastAsia="Linux Libertine" w:hAnsiTheme="majorBidi" w:cstheme="majorBidi"/>
          <w:color w:val="000000" w:themeColor="text1"/>
          <w:sz w:val="24"/>
          <w:szCs w:val="24"/>
        </w:rPr>
        <w:t>target</w:t>
      </w:r>
      <w:r w:rsidRPr="00815E87">
        <w:rPr>
          <w:rFonts w:asciiTheme="majorBidi" w:eastAsia="Linux Libertine" w:hAnsiTheme="majorBidi" w:cstheme="majorBidi"/>
          <w:color w:val="000000" w:themeColor="text1"/>
          <w:sz w:val="24"/>
          <w:szCs w:val="24"/>
        </w:rPr>
        <w:t xml:space="preserve"> </w:t>
      </w:r>
      <w:r w:rsidR="00A94706">
        <w:rPr>
          <w:rFonts w:asciiTheme="majorBidi" w:eastAsia="Linux Libertine" w:hAnsiTheme="majorBidi" w:cstheme="majorBidi"/>
          <w:color w:val="000000" w:themeColor="text1"/>
          <w:sz w:val="24"/>
          <w:szCs w:val="24"/>
        </w:rPr>
        <w:t>clusters</w:t>
      </w:r>
      <w:r w:rsidRPr="00815E87">
        <w:rPr>
          <w:rFonts w:asciiTheme="majorBidi" w:eastAsia="Linux Libertine" w:hAnsiTheme="majorBidi" w:cstheme="majorBidi"/>
          <w:color w:val="000000" w:themeColor="text1"/>
          <w:sz w:val="24"/>
          <w:szCs w:val="24"/>
        </w:rPr>
        <w:t xml:space="preserve">. </w:t>
      </w:r>
    </w:p>
    <w:p w14:paraId="629222E8" w14:textId="07A1B69D" w:rsidR="00E64697"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commentRangeStart w:id="396"/>
      <w:r>
        <w:rPr>
          <w:rFonts w:asciiTheme="majorBidi" w:eastAsia="Linux Libertine" w:hAnsiTheme="majorBidi" w:cstheme="majorBidi"/>
          <w:color w:val="000000" w:themeColor="text1"/>
          <w:sz w:val="24"/>
          <w:szCs w:val="24"/>
        </w:rPr>
        <w:t>The next technique is</w:t>
      </w:r>
      <w:r w:rsidRPr="00815E87">
        <w:rPr>
          <w:rFonts w:asciiTheme="majorBidi" w:eastAsia="Linux Libertine" w:hAnsiTheme="majorBidi" w:cstheme="majorBidi"/>
          <w:color w:val="000000" w:themeColor="text1"/>
          <w:sz w:val="24"/>
          <w:szCs w:val="24"/>
        </w:rPr>
        <w:t xml:space="preserve"> </w:t>
      </w:r>
      <w:ins w:id="397" w:author="Alexis Jones" w:date="2024-12-08T10:33:00Z" w16du:dateUtc="2024-12-08T16:33:00Z">
        <w:r w:rsidR="00EB3B75">
          <w:rPr>
            <w:rFonts w:asciiTheme="majorBidi" w:eastAsia="Linux Libertine" w:hAnsiTheme="majorBidi" w:cstheme="majorBidi"/>
            <w:color w:val="000000" w:themeColor="text1"/>
            <w:sz w:val="24"/>
            <w:szCs w:val="24"/>
          </w:rPr>
          <w:t>p</w:t>
        </w:r>
      </w:ins>
      <w:del w:id="398" w:author="Alexis Jones" w:date="2024-12-08T10:33:00Z" w16du:dateUtc="2024-12-08T16:33:00Z">
        <w:r w:rsidRPr="00815E87" w:rsidDel="00EB3B75">
          <w:rPr>
            <w:rFonts w:asciiTheme="majorBidi" w:eastAsia="Linux Libertine" w:hAnsiTheme="majorBidi" w:cstheme="majorBidi"/>
            <w:color w:val="000000" w:themeColor="text1"/>
            <w:sz w:val="24"/>
            <w:szCs w:val="24"/>
          </w:rPr>
          <w:delText>P</w:delText>
        </w:r>
      </w:del>
      <w:r w:rsidRPr="00815E87">
        <w:rPr>
          <w:rFonts w:asciiTheme="majorBidi" w:eastAsia="Linux Libertine" w:hAnsiTheme="majorBidi" w:cstheme="majorBidi"/>
          <w:color w:val="000000" w:themeColor="text1"/>
          <w:sz w:val="24"/>
          <w:szCs w:val="24"/>
        </w:rPr>
        <w:t xml:space="preserve">rincipal </w:t>
      </w:r>
      <w:ins w:id="399" w:author="Alexis Jones" w:date="2024-12-08T10:33:00Z" w16du:dateUtc="2024-12-08T16:33:00Z">
        <w:r w:rsidR="00EB3B75">
          <w:rPr>
            <w:rFonts w:asciiTheme="majorBidi" w:eastAsia="Linux Libertine" w:hAnsiTheme="majorBidi" w:cstheme="majorBidi"/>
            <w:color w:val="000000" w:themeColor="text1"/>
            <w:sz w:val="24"/>
            <w:szCs w:val="24"/>
          </w:rPr>
          <w:t>c</w:t>
        </w:r>
      </w:ins>
      <w:del w:id="400" w:author="Alexis Jones" w:date="2024-12-08T10:33:00Z" w16du:dateUtc="2024-12-08T16:33:00Z">
        <w:r w:rsidRPr="00815E87" w:rsidDel="00EB3B75">
          <w:rPr>
            <w:rFonts w:asciiTheme="majorBidi" w:eastAsia="Linux Libertine" w:hAnsiTheme="majorBidi" w:cstheme="majorBidi"/>
            <w:color w:val="000000" w:themeColor="text1"/>
            <w:sz w:val="24"/>
            <w:szCs w:val="24"/>
          </w:rPr>
          <w:delText>C</w:delText>
        </w:r>
      </w:del>
      <w:r w:rsidRPr="00815E87">
        <w:rPr>
          <w:rFonts w:asciiTheme="majorBidi" w:eastAsia="Linux Libertine" w:hAnsiTheme="majorBidi" w:cstheme="majorBidi"/>
          <w:color w:val="000000" w:themeColor="text1"/>
          <w:sz w:val="24"/>
          <w:szCs w:val="24"/>
        </w:rPr>
        <w:t xml:space="preserve">omponent </w:t>
      </w:r>
      <w:ins w:id="401" w:author="Alexis Jones" w:date="2024-12-08T10:33:00Z" w16du:dateUtc="2024-12-08T16:33:00Z">
        <w:r w:rsidR="00EB3B75">
          <w:rPr>
            <w:rFonts w:asciiTheme="majorBidi" w:eastAsia="Linux Libertine" w:hAnsiTheme="majorBidi" w:cstheme="majorBidi"/>
            <w:color w:val="000000" w:themeColor="text1"/>
            <w:sz w:val="24"/>
            <w:szCs w:val="24"/>
          </w:rPr>
          <w:t>a</w:t>
        </w:r>
      </w:ins>
      <w:del w:id="402" w:author="Alexis Jones" w:date="2024-12-08T10:33:00Z" w16du:dateUtc="2024-12-08T16:33:00Z">
        <w:r w:rsidRPr="00815E87" w:rsidDel="00EB3B75">
          <w:rPr>
            <w:rFonts w:asciiTheme="majorBidi" w:eastAsia="Linux Libertine" w:hAnsiTheme="majorBidi" w:cstheme="majorBidi"/>
            <w:color w:val="000000" w:themeColor="text1"/>
            <w:sz w:val="24"/>
            <w:szCs w:val="24"/>
          </w:rPr>
          <w:delText>A</w:delText>
        </w:r>
      </w:del>
      <w:r w:rsidRPr="00815E87">
        <w:rPr>
          <w:rFonts w:asciiTheme="majorBidi" w:eastAsia="Linux Libertine" w:hAnsiTheme="majorBidi" w:cstheme="majorBidi"/>
          <w:color w:val="000000" w:themeColor="text1"/>
          <w:sz w:val="24"/>
          <w:szCs w:val="24"/>
        </w:rPr>
        <w:t>nalysis (PCA)</w:t>
      </w:r>
      <w:ins w:id="403" w:author="Alexis Jones" w:date="2024-12-08T10:33:00Z" w16du:dateUtc="2024-12-08T16:33:00Z">
        <w:r w:rsidR="00EB3B75">
          <w:rPr>
            <w:rFonts w:asciiTheme="majorBidi" w:eastAsia="Linux Libertine" w:hAnsiTheme="majorBidi" w:cstheme="majorBidi"/>
            <w:color w:val="000000" w:themeColor="text1"/>
            <w:sz w:val="24"/>
            <w:szCs w:val="24"/>
          </w:rPr>
          <w:t>,</w:t>
        </w:r>
      </w:ins>
      <w:r w:rsidR="00990579">
        <w:rPr>
          <w:rFonts w:asciiTheme="majorBidi" w:eastAsia="Linux Libertine" w:hAnsiTheme="majorBidi" w:cstheme="majorBidi"/>
          <w:color w:val="000000" w:themeColor="text1"/>
          <w:sz w:val="24"/>
          <w:szCs w:val="24"/>
        </w:rPr>
        <w:t xml:space="preserve"> which </w:t>
      </w:r>
      <w:r w:rsidRPr="00815E87">
        <w:rPr>
          <w:rFonts w:asciiTheme="majorBidi" w:eastAsia="Linux Libertine" w:hAnsiTheme="majorBidi" w:cstheme="majorBidi"/>
          <w:color w:val="000000" w:themeColor="text1"/>
          <w:sz w:val="24"/>
          <w:szCs w:val="24"/>
        </w:rPr>
        <w:t>transform</w:t>
      </w:r>
      <w:r w:rsidR="00990579">
        <w:rPr>
          <w:rFonts w:asciiTheme="majorBidi" w:eastAsia="Linux Libertine" w:hAnsiTheme="majorBidi" w:cstheme="majorBidi"/>
          <w:color w:val="000000" w:themeColor="text1"/>
          <w:sz w:val="24"/>
          <w:szCs w:val="24"/>
        </w:rPr>
        <w:t>ed</w:t>
      </w:r>
      <w:r w:rsidRPr="00815E87">
        <w:rPr>
          <w:rFonts w:asciiTheme="majorBidi" w:eastAsia="Linux Libertine" w:hAnsiTheme="majorBidi" w:cstheme="majorBidi"/>
          <w:color w:val="000000" w:themeColor="text1"/>
          <w:sz w:val="24"/>
          <w:szCs w:val="24"/>
        </w:rPr>
        <w:t xml:space="preserve"> the data into a set of </w:t>
      </w:r>
      <w:r w:rsidR="00990579">
        <w:rPr>
          <w:rFonts w:asciiTheme="majorBidi" w:eastAsia="Linux Libertine" w:hAnsiTheme="majorBidi" w:cstheme="majorBidi"/>
          <w:color w:val="000000" w:themeColor="text1"/>
          <w:sz w:val="24"/>
          <w:szCs w:val="24"/>
        </w:rPr>
        <w:t xml:space="preserve">three </w:t>
      </w:r>
      <w:r w:rsidRPr="00815E87">
        <w:rPr>
          <w:rFonts w:asciiTheme="majorBidi" w:eastAsia="Linux Libertine" w:hAnsiTheme="majorBidi" w:cstheme="majorBidi"/>
          <w:color w:val="000000" w:themeColor="text1"/>
          <w:sz w:val="24"/>
          <w:szCs w:val="24"/>
        </w:rPr>
        <w:t>uncorrelated principal components</w:t>
      </w:r>
      <w:r>
        <w:rPr>
          <w:rFonts w:asciiTheme="majorBidi" w:eastAsia="Linux Libertine" w:hAnsiTheme="majorBidi" w:cstheme="majorBidi"/>
          <w:color w:val="000000" w:themeColor="text1"/>
          <w:sz w:val="24"/>
          <w:szCs w:val="24"/>
        </w:rPr>
        <w:t xml:space="preserve"> </w:t>
      </w:r>
      <w:r w:rsidR="00990579">
        <w:rPr>
          <w:rFonts w:asciiTheme="majorBidi" w:eastAsia="Linux Libertine" w:hAnsiTheme="majorBidi" w:cstheme="majorBidi"/>
          <w:color w:val="000000" w:themeColor="text1"/>
          <w:sz w:val="24"/>
          <w:szCs w:val="24"/>
        </w:rPr>
        <w:t xml:space="preserve">to capture maximum variance while </w:t>
      </w:r>
      <w:r w:rsidRPr="00815E87">
        <w:rPr>
          <w:rFonts w:asciiTheme="majorBidi" w:eastAsia="Linux Libertine" w:hAnsiTheme="majorBidi" w:cstheme="majorBidi"/>
          <w:color w:val="000000" w:themeColor="text1"/>
          <w:sz w:val="24"/>
          <w:szCs w:val="24"/>
        </w:rPr>
        <w:t>highlight</w:t>
      </w:r>
      <w:r w:rsidR="00990579">
        <w:rPr>
          <w:rFonts w:asciiTheme="majorBidi" w:eastAsia="Linux Libertine" w:hAnsiTheme="majorBidi" w:cstheme="majorBidi"/>
          <w:color w:val="000000" w:themeColor="text1"/>
          <w:sz w:val="24"/>
          <w:szCs w:val="24"/>
        </w:rPr>
        <w:t>ing</w:t>
      </w:r>
      <w:r w:rsidRPr="00815E87">
        <w:rPr>
          <w:rFonts w:asciiTheme="majorBidi" w:eastAsia="Linux Libertine" w:hAnsiTheme="majorBidi" w:cstheme="majorBidi"/>
          <w:color w:val="000000" w:themeColor="text1"/>
          <w:sz w:val="24"/>
          <w:szCs w:val="24"/>
        </w:rPr>
        <w:t xml:space="preserve"> the most important features and minimizing noise. </w:t>
      </w:r>
      <w:r w:rsidR="00990579">
        <w:rPr>
          <w:rFonts w:asciiTheme="majorBidi" w:eastAsia="Linux Libertine" w:hAnsiTheme="majorBidi" w:cstheme="majorBidi"/>
          <w:color w:val="000000" w:themeColor="text1"/>
          <w:sz w:val="24"/>
          <w:szCs w:val="24"/>
        </w:rPr>
        <w:t xml:space="preserve">This </w:t>
      </w:r>
      <w:ins w:id="404" w:author="Alexis Jones" w:date="2024-12-08T10:33:00Z" w16du:dateUtc="2024-12-08T16:33:00Z">
        <w:r w:rsidR="00EB3B75">
          <w:rPr>
            <w:rFonts w:asciiTheme="majorBidi" w:eastAsia="Linux Libertine" w:hAnsiTheme="majorBidi" w:cstheme="majorBidi"/>
            <w:color w:val="000000" w:themeColor="text1"/>
            <w:sz w:val="24"/>
            <w:szCs w:val="24"/>
          </w:rPr>
          <w:t xml:space="preserve">technique </w:t>
        </w:r>
      </w:ins>
      <w:r w:rsidR="00990579">
        <w:rPr>
          <w:rFonts w:asciiTheme="majorBidi" w:eastAsia="Linux Libertine" w:hAnsiTheme="majorBidi" w:cstheme="majorBidi"/>
          <w:color w:val="000000" w:themeColor="text1"/>
          <w:sz w:val="24"/>
          <w:szCs w:val="24"/>
        </w:rPr>
        <w:t>also further simplifies the data</w:t>
      </w:r>
      <w:r w:rsidR="00E64697">
        <w:rPr>
          <w:rFonts w:asciiTheme="majorBidi" w:eastAsia="Linux Libertine" w:hAnsiTheme="majorBidi" w:cstheme="majorBidi"/>
          <w:color w:val="000000" w:themeColor="text1"/>
          <w:sz w:val="24"/>
          <w:szCs w:val="24"/>
        </w:rPr>
        <w:t xml:space="preserve"> to three components for computational efficiency purposes. </w:t>
      </w:r>
      <w:commentRangeEnd w:id="396"/>
      <w:r w:rsidR="00EB3B75">
        <w:rPr>
          <w:rStyle w:val="CommentReference"/>
        </w:rPr>
        <w:commentReference w:id="396"/>
      </w:r>
    </w:p>
    <w:p w14:paraId="15C8F25C" w14:textId="28D950AE" w:rsidR="008C24E1"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Finally,</w:t>
      </w:r>
      <w:r>
        <w:rPr>
          <w:rFonts w:asciiTheme="majorBidi" w:eastAsia="Linux Libertine" w:hAnsiTheme="majorBidi" w:cstheme="majorBidi"/>
          <w:color w:val="000000" w:themeColor="text1"/>
          <w:sz w:val="24"/>
          <w:szCs w:val="24"/>
        </w:rPr>
        <w:t xml:space="preserve"> </w:t>
      </w:r>
      <w:r w:rsidR="008C24E1">
        <w:rPr>
          <w:rFonts w:asciiTheme="majorBidi" w:eastAsia="Linux Libertine" w:hAnsiTheme="majorBidi" w:cstheme="majorBidi"/>
          <w:color w:val="000000" w:themeColor="text1"/>
          <w:sz w:val="24"/>
          <w:szCs w:val="24"/>
        </w:rPr>
        <w:t xml:space="preserve">a PCA-based </w:t>
      </w:r>
      <w:ins w:id="405" w:author="Alexis Jones" w:date="2024-12-08T10:39:00Z" w16du:dateUtc="2024-12-08T16:39:00Z">
        <w:r w:rsidR="00C9691D">
          <w:rPr>
            <w:rFonts w:asciiTheme="majorBidi" w:eastAsia="Linux Libertine" w:hAnsiTheme="majorBidi" w:cstheme="majorBidi"/>
            <w:color w:val="000000" w:themeColor="text1"/>
            <w:sz w:val="24"/>
            <w:szCs w:val="24"/>
          </w:rPr>
          <w:t>t</w:t>
        </w:r>
      </w:ins>
      <w:ins w:id="406" w:author="Alexis Jones" w:date="2024-12-08T10:39:00Z">
        <w:r w:rsidR="00C9691D" w:rsidRPr="00C9691D">
          <w:rPr>
            <w:rFonts w:asciiTheme="majorBidi" w:eastAsia="Linux Libertine" w:hAnsiTheme="majorBidi" w:cstheme="majorBidi"/>
            <w:color w:val="000000" w:themeColor="text1"/>
            <w:sz w:val="24"/>
            <w:szCs w:val="24"/>
          </w:rPr>
          <w:t xml:space="preserve">-distributed </w:t>
        </w:r>
      </w:ins>
      <w:ins w:id="407" w:author="Alexis Jones" w:date="2024-12-08T10:39:00Z" w16du:dateUtc="2024-12-08T16:39:00Z">
        <w:r w:rsidR="00C9691D">
          <w:rPr>
            <w:rFonts w:asciiTheme="majorBidi" w:eastAsia="Linux Libertine" w:hAnsiTheme="majorBidi" w:cstheme="majorBidi"/>
            <w:color w:val="000000" w:themeColor="text1"/>
            <w:sz w:val="24"/>
            <w:szCs w:val="24"/>
          </w:rPr>
          <w:t>n</w:t>
        </w:r>
      </w:ins>
      <w:ins w:id="408" w:author="Alexis Jones" w:date="2024-12-08T10:39:00Z">
        <w:r w:rsidR="00C9691D" w:rsidRPr="00C9691D">
          <w:rPr>
            <w:rFonts w:asciiTheme="majorBidi" w:eastAsia="Linux Libertine" w:hAnsiTheme="majorBidi" w:cstheme="majorBidi"/>
            <w:color w:val="000000" w:themeColor="text1"/>
            <w:sz w:val="24"/>
            <w:szCs w:val="24"/>
          </w:rPr>
          <w:t xml:space="preserve">eighbor </w:t>
        </w:r>
      </w:ins>
      <w:ins w:id="409" w:author="Alexis Jones" w:date="2024-12-08T10:39:00Z" w16du:dateUtc="2024-12-08T16:39:00Z">
        <w:r w:rsidR="00C9691D">
          <w:rPr>
            <w:rFonts w:asciiTheme="majorBidi" w:eastAsia="Linux Libertine" w:hAnsiTheme="majorBidi" w:cstheme="majorBidi"/>
            <w:color w:val="000000" w:themeColor="text1"/>
            <w:sz w:val="24"/>
            <w:szCs w:val="24"/>
          </w:rPr>
          <w:t>e</w:t>
        </w:r>
      </w:ins>
      <w:ins w:id="410" w:author="Alexis Jones" w:date="2024-12-08T10:39:00Z">
        <w:r w:rsidR="00C9691D" w:rsidRPr="00C9691D">
          <w:rPr>
            <w:rFonts w:asciiTheme="majorBidi" w:eastAsia="Linux Libertine" w:hAnsiTheme="majorBidi" w:cstheme="majorBidi"/>
            <w:color w:val="000000" w:themeColor="text1"/>
            <w:sz w:val="24"/>
            <w:szCs w:val="24"/>
          </w:rPr>
          <w:t xml:space="preserve">mbedding </w:t>
        </w:r>
      </w:ins>
      <w:ins w:id="411" w:author="Alexis Jones" w:date="2024-12-08T10:39:00Z" w16du:dateUtc="2024-12-08T16:39:00Z">
        <w:r w:rsidR="00C9691D">
          <w:rPr>
            <w:rFonts w:asciiTheme="majorBidi" w:eastAsia="Linux Libertine" w:hAnsiTheme="majorBidi" w:cstheme="majorBidi"/>
            <w:color w:val="000000" w:themeColor="text1"/>
            <w:sz w:val="24"/>
            <w:szCs w:val="24"/>
          </w:rPr>
          <w:t>(</w:t>
        </w:r>
      </w:ins>
      <w:r w:rsidRPr="00815E87">
        <w:rPr>
          <w:rFonts w:asciiTheme="majorBidi" w:eastAsia="Linux Libertine" w:hAnsiTheme="majorBidi" w:cstheme="majorBidi"/>
          <w:color w:val="000000" w:themeColor="text1"/>
          <w:sz w:val="24"/>
          <w:szCs w:val="24"/>
        </w:rPr>
        <w:t>t-SNE</w:t>
      </w:r>
      <w:ins w:id="412" w:author="Alexis Jones" w:date="2024-12-08T10:39:00Z" w16du:dateUtc="2024-12-08T16:39:00Z">
        <w:r w:rsidR="00C9691D">
          <w:rPr>
            <w:rFonts w:asciiTheme="majorBidi" w:eastAsia="Linux Libertine" w:hAnsiTheme="majorBidi" w:cstheme="majorBidi"/>
            <w:color w:val="000000" w:themeColor="text1"/>
            <w:sz w:val="24"/>
            <w:szCs w:val="24"/>
          </w:rPr>
          <w:t>)</w:t>
        </w:r>
      </w:ins>
      <w:r>
        <w:rPr>
          <w:rFonts w:asciiTheme="majorBidi" w:eastAsia="Linux Libertine" w:hAnsiTheme="majorBidi" w:cstheme="majorBidi"/>
          <w:color w:val="000000" w:themeColor="text1"/>
          <w:sz w:val="24"/>
          <w:szCs w:val="24"/>
        </w:rPr>
        <w:t xml:space="preserve"> </w:t>
      </w:r>
      <w:r w:rsidR="008C24E1">
        <w:rPr>
          <w:rFonts w:asciiTheme="majorBidi" w:eastAsia="Linux Libertine" w:hAnsiTheme="majorBidi" w:cstheme="majorBidi"/>
          <w:color w:val="000000" w:themeColor="text1"/>
          <w:sz w:val="24"/>
          <w:szCs w:val="24"/>
        </w:rPr>
        <w:t>data</w:t>
      </w:r>
      <w:ins w:id="413" w:author="Ally Hartzell" w:date="2024-12-09T13:18:00Z" w16du:dateUtc="2024-12-09T20:18:00Z">
        <w:r w:rsidR="000146BB">
          <w:rPr>
            <w:rFonts w:asciiTheme="majorBidi" w:eastAsia="Linux Libertine" w:hAnsiTheme="majorBidi" w:cstheme="majorBidi"/>
            <w:color w:val="000000" w:themeColor="text1"/>
            <w:sz w:val="24"/>
            <w:szCs w:val="24"/>
          </w:rPr>
          <w:t xml:space="preserve"> </w:t>
        </w:r>
      </w:ins>
      <w:r w:rsidR="008C24E1">
        <w:rPr>
          <w:rFonts w:asciiTheme="majorBidi" w:eastAsia="Linux Libertine" w:hAnsiTheme="majorBidi" w:cstheme="majorBidi"/>
          <w:color w:val="000000" w:themeColor="text1"/>
          <w:sz w:val="24"/>
          <w:szCs w:val="24"/>
        </w:rPr>
        <w:t xml:space="preserve">frame </w:t>
      </w:r>
      <w:r>
        <w:rPr>
          <w:rFonts w:asciiTheme="majorBidi" w:eastAsia="Linux Libertine" w:hAnsiTheme="majorBidi" w:cstheme="majorBidi"/>
          <w:color w:val="000000" w:themeColor="text1"/>
          <w:sz w:val="24"/>
          <w:szCs w:val="24"/>
        </w:rPr>
        <w:t xml:space="preserve">was </w:t>
      </w:r>
      <w:r w:rsidR="008C24E1">
        <w:rPr>
          <w:rFonts w:asciiTheme="majorBidi" w:eastAsia="Linux Libertine" w:hAnsiTheme="majorBidi" w:cstheme="majorBidi"/>
          <w:color w:val="000000" w:themeColor="text1"/>
          <w:sz w:val="24"/>
          <w:szCs w:val="24"/>
        </w:rPr>
        <w:t xml:space="preserve">generated </w:t>
      </w:r>
      <w:r w:rsidR="007E7C19">
        <w:rPr>
          <w:rFonts w:asciiTheme="majorBidi" w:eastAsia="Linux Libertine" w:hAnsiTheme="majorBidi" w:cstheme="majorBidi"/>
          <w:color w:val="000000" w:themeColor="text1"/>
          <w:sz w:val="24"/>
          <w:szCs w:val="24"/>
        </w:rPr>
        <w:t xml:space="preserve">to </w:t>
      </w:r>
      <w:r w:rsidR="008C24E1">
        <w:rPr>
          <w:rFonts w:asciiTheme="majorBidi" w:eastAsia="Linux Libertine" w:hAnsiTheme="majorBidi" w:cstheme="majorBidi"/>
          <w:color w:val="000000" w:themeColor="text1"/>
          <w:sz w:val="24"/>
          <w:szCs w:val="24"/>
        </w:rPr>
        <w:t xml:space="preserve">observe </w:t>
      </w:r>
      <w:commentRangeStart w:id="414"/>
      <w:r w:rsidR="008C24E1">
        <w:rPr>
          <w:rFonts w:asciiTheme="majorBidi" w:eastAsia="Linux Libertine" w:hAnsiTheme="majorBidi" w:cstheme="majorBidi"/>
          <w:color w:val="000000" w:themeColor="text1"/>
          <w:sz w:val="24"/>
          <w:szCs w:val="24"/>
        </w:rPr>
        <w:t xml:space="preserve">the </w:t>
      </w:r>
      <w:del w:id="415" w:author="Ally Hartzell" w:date="2024-12-09T13:28:00Z" w16du:dateUtc="2024-12-09T20:28:00Z">
        <w:r w:rsidR="008C24E1" w:rsidDel="00695073">
          <w:rPr>
            <w:rFonts w:asciiTheme="majorBidi" w:eastAsia="Linux Libertine" w:hAnsiTheme="majorBidi" w:cstheme="majorBidi"/>
            <w:color w:val="000000" w:themeColor="text1"/>
            <w:sz w:val="24"/>
            <w:szCs w:val="24"/>
          </w:rPr>
          <w:delText xml:space="preserve">performance </w:delText>
        </w:r>
      </w:del>
      <w:ins w:id="416" w:author="Ally Hartzell" w:date="2024-12-09T13:28:00Z" w16du:dateUtc="2024-12-09T20:28:00Z">
        <w:r w:rsidR="00695073">
          <w:rPr>
            <w:rFonts w:asciiTheme="majorBidi" w:eastAsia="Linux Libertine" w:hAnsiTheme="majorBidi" w:cstheme="majorBidi"/>
            <w:color w:val="000000" w:themeColor="text1"/>
            <w:sz w:val="24"/>
            <w:szCs w:val="24"/>
          </w:rPr>
          <w:t>effect</w:t>
        </w:r>
        <w:r w:rsidR="00695073">
          <w:rPr>
            <w:rFonts w:asciiTheme="majorBidi" w:eastAsia="Linux Libertine" w:hAnsiTheme="majorBidi" w:cstheme="majorBidi"/>
            <w:color w:val="000000" w:themeColor="text1"/>
            <w:sz w:val="24"/>
            <w:szCs w:val="24"/>
          </w:rPr>
          <w:t xml:space="preserve"> </w:t>
        </w:r>
      </w:ins>
      <w:r w:rsidR="008C24E1">
        <w:rPr>
          <w:rFonts w:asciiTheme="majorBidi" w:eastAsia="Linux Libertine" w:hAnsiTheme="majorBidi" w:cstheme="majorBidi"/>
          <w:color w:val="000000" w:themeColor="text1"/>
          <w:sz w:val="24"/>
          <w:szCs w:val="24"/>
        </w:rPr>
        <w:t xml:space="preserve">of </w:t>
      </w:r>
      <w:del w:id="417" w:author="Ally Hartzell" w:date="2024-12-09T13:28:00Z" w16du:dateUtc="2024-12-09T20:28:00Z">
        <w:r w:rsidR="008C24E1" w:rsidDel="00695073">
          <w:rPr>
            <w:rFonts w:asciiTheme="majorBidi" w:eastAsia="Linux Libertine" w:hAnsiTheme="majorBidi" w:cstheme="majorBidi"/>
            <w:color w:val="000000" w:themeColor="text1"/>
            <w:sz w:val="24"/>
            <w:szCs w:val="24"/>
          </w:rPr>
          <w:delText xml:space="preserve">further </w:delText>
        </w:r>
      </w:del>
      <w:r w:rsidR="008C24E1">
        <w:rPr>
          <w:rFonts w:asciiTheme="majorBidi" w:eastAsia="Linux Libertine" w:hAnsiTheme="majorBidi" w:cstheme="majorBidi"/>
          <w:color w:val="000000" w:themeColor="text1"/>
          <w:sz w:val="24"/>
          <w:szCs w:val="24"/>
        </w:rPr>
        <w:t>processing the data</w:t>
      </w:r>
      <w:ins w:id="418" w:author="Ally Hartzell" w:date="2024-12-09T13:28:00Z" w16du:dateUtc="2024-12-09T20:28:00Z">
        <w:r w:rsidR="00695073">
          <w:rPr>
            <w:rFonts w:asciiTheme="majorBidi" w:eastAsia="Linux Libertine" w:hAnsiTheme="majorBidi" w:cstheme="majorBidi"/>
            <w:color w:val="000000" w:themeColor="text1"/>
            <w:sz w:val="24"/>
            <w:szCs w:val="24"/>
          </w:rPr>
          <w:t xml:space="preserve"> further</w:t>
        </w:r>
      </w:ins>
      <w:r w:rsidR="008C24E1">
        <w:rPr>
          <w:rFonts w:asciiTheme="majorBidi" w:eastAsia="Linux Libertine" w:hAnsiTheme="majorBidi" w:cstheme="majorBidi"/>
          <w:color w:val="000000" w:themeColor="text1"/>
          <w:sz w:val="24"/>
          <w:szCs w:val="24"/>
        </w:rPr>
        <w:t xml:space="preserve"> to see if </w:t>
      </w:r>
      <w:del w:id="419" w:author="Ally Hartzell" w:date="2024-12-09T13:28:00Z" w16du:dateUtc="2024-12-09T20:28:00Z">
        <w:r w:rsidR="008C24E1" w:rsidDel="00695073">
          <w:rPr>
            <w:rFonts w:asciiTheme="majorBidi" w:eastAsia="Linux Libertine" w:hAnsiTheme="majorBidi" w:cstheme="majorBidi"/>
            <w:color w:val="000000" w:themeColor="text1"/>
            <w:sz w:val="24"/>
            <w:szCs w:val="24"/>
          </w:rPr>
          <w:delText xml:space="preserve">further </w:delText>
        </w:r>
      </w:del>
      <w:ins w:id="420" w:author="Ally Hartzell" w:date="2024-12-09T13:28:00Z" w16du:dateUtc="2024-12-09T20:28:00Z">
        <w:r w:rsidR="00695073">
          <w:rPr>
            <w:rFonts w:asciiTheme="majorBidi" w:eastAsia="Linux Libertine" w:hAnsiTheme="majorBidi" w:cstheme="majorBidi"/>
            <w:color w:val="000000" w:themeColor="text1"/>
            <w:sz w:val="24"/>
            <w:szCs w:val="24"/>
          </w:rPr>
          <w:t>more</w:t>
        </w:r>
        <w:r w:rsidR="00695073">
          <w:rPr>
            <w:rFonts w:asciiTheme="majorBidi" w:eastAsia="Linux Libertine" w:hAnsiTheme="majorBidi" w:cstheme="majorBidi"/>
            <w:color w:val="000000" w:themeColor="text1"/>
            <w:sz w:val="24"/>
            <w:szCs w:val="24"/>
          </w:rPr>
          <w:t xml:space="preserve"> </w:t>
        </w:r>
      </w:ins>
      <w:r w:rsidR="008C24E1">
        <w:rPr>
          <w:rFonts w:asciiTheme="majorBidi" w:eastAsia="Linux Libertine" w:hAnsiTheme="majorBidi" w:cstheme="majorBidi"/>
          <w:color w:val="000000" w:themeColor="text1"/>
          <w:sz w:val="24"/>
          <w:szCs w:val="24"/>
        </w:rPr>
        <w:t>focus on the local structure of the data c</w:t>
      </w:r>
      <w:ins w:id="421" w:author="Alexis Jones" w:date="2024-12-08T10:35:00Z" w16du:dateUtc="2024-12-08T16:35:00Z">
        <w:r w:rsidR="00EB3B75">
          <w:rPr>
            <w:rFonts w:asciiTheme="majorBidi" w:eastAsia="Linux Libertine" w:hAnsiTheme="majorBidi" w:cstheme="majorBidi"/>
            <w:color w:val="000000" w:themeColor="text1"/>
            <w:sz w:val="24"/>
            <w:szCs w:val="24"/>
          </w:rPr>
          <w:t>ould</w:t>
        </w:r>
      </w:ins>
      <w:del w:id="422" w:author="Alexis Jones" w:date="2024-12-08T10:35:00Z" w16du:dateUtc="2024-12-08T16:35:00Z">
        <w:r w:rsidR="008C24E1" w:rsidDel="00EB3B75">
          <w:rPr>
            <w:rFonts w:asciiTheme="majorBidi" w:eastAsia="Linux Libertine" w:hAnsiTheme="majorBidi" w:cstheme="majorBidi"/>
            <w:color w:val="000000" w:themeColor="text1"/>
            <w:sz w:val="24"/>
            <w:szCs w:val="24"/>
          </w:rPr>
          <w:delText>an</w:delText>
        </w:r>
      </w:del>
      <w:r w:rsidR="008C24E1">
        <w:rPr>
          <w:rFonts w:asciiTheme="majorBidi" w:eastAsia="Linux Libertine" w:hAnsiTheme="majorBidi" w:cstheme="majorBidi"/>
          <w:color w:val="000000" w:themeColor="text1"/>
          <w:sz w:val="24"/>
          <w:szCs w:val="24"/>
        </w:rPr>
        <w:t xml:space="preserve"> highlight structures across the clusters.</w:t>
      </w:r>
      <w:commentRangeEnd w:id="414"/>
      <w:r w:rsidR="00695073">
        <w:rPr>
          <w:rStyle w:val="CommentReference"/>
        </w:rPr>
        <w:commentReference w:id="414"/>
      </w:r>
    </w:p>
    <w:p w14:paraId="4FE26C9C" w14:textId="5163A3F5" w:rsidR="00F12F42"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Pr>
          <w:rFonts w:asciiTheme="majorBidi" w:eastAsia="Linux Libertine" w:hAnsiTheme="majorBidi" w:cstheme="majorBidi"/>
          <w:color w:val="000000" w:themeColor="text1"/>
          <w:sz w:val="24"/>
          <w:szCs w:val="24"/>
        </w:rPr>
        <w:t>D</w:t>
      </w:r>
      <w:r w:rsidRPr="00815E87">
        <w:rPr>
          <w:rFonts w:asciiTheme="majorBidi" w:eastAsia="Linux Libertine" w:hAnsiTheme="majorBidi" w:cstheme="majorBidi"/>
          <w:color w:val="000000" w:themeColor="text1"/>
          <w:sz w:val="24"/>
          <w:szCs w:val="24"/>
        </w:rPr>
        <w:t>ownsampling, PCA, and t-SNE</w:t>
      </w:r>
      <w:r>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simplif</w:t>
      </w:r>
      <w:ins w:id="423" w:author="Alexis Jones" w:date="2024-12-08T10:35:00Z" w16du:dateUtc="2024-12-08T16:35:00Z">
        <w:r w:rsidR="00EB3B75">
          <w:rPr>
            <w:rFonts w:asciiTheme="majorBidi" w:eastAsia="Linux Libertine" w:hAnsiTheme="majorBidi" w:cstheme="majorBidi"/>
            <w:color w:val="000000" w:themeColor="text1"/>
            <w:sz w:val="24"/>
            <w:szCs w:val="24"/>
          </w:rPr>
          <w:t>y</w:t>
        </w:r>
      </w:ins>
      <w:del w:id="424" w:author="Alexis Jones" w:date="2024-12-08T10:35:00Z" w16du:dateUtc="2024-12-08T16:35:00Z">
        <w:r w:rsidRPr="00815E87" w:rsidDel="00EB3B75">
          <w:rPr>
            <w:rFonts w:asciiTheme="majorBidi" w:eastAsia="Linux Libertine" w:hAnsiTheme="majorBidi" w:cstheme="majorBidi"/>
            <w:color w:val="000000" w:themeColor="text1"/>
            <w:sz w:val="24"/>
            <w:szCs w:val="24"/>
          </w:rPr>
          <w:delText>y</w:delText>
        </w:r>
      </w:del>
      <w:r w:rsidRPr="00815E87">
        <w:rPr>
          <w:rFonts w:asciiTheme="majorBidi" w:eastAsia="Linux Libertine" w:hAnsiTheme="majorBidi" w:cstheme="majorBidi"/>
          <w:color w:val="000000" w:themeColor="text1"/>
          <w:sz w:val="24"/>
          <w:szCs w:val="24"/>
        </w:rPr>
        <w:t xml:space="preserve"> the data, enhance </w:t>
      </w:r>
      <w:r w:rsidR="008C24E1">
        <w:rPr>
          <w:rFonts w:asciiTheme="majorBidi" w:eastAsia="Linux Libertine" w:hAnsiTheme="majorBidi" w:cstheme="majorBidi"/>
          <w:color w:val="000000" w:themeColor="text1"/>
          <w:sz w:val="24"/>
          <w:szCs w:val="24"/>
        </w:rPr>
        <w:t>computing and training</w:t>
      </w:r>
      <w:r w:rsidRPr="00815E87">
        <w:rPr>
          <w:rFonts w:asciiTheme="majorBidi" w:eastAsia="Linux Libertine" w:hAnsiTheme="majorBidi" w:cstheme="majorBidi"/>
          <w:color w:val="000000" w:themeColor="text1"/>
          <w:sz w:val="24"/>
          <w:szCs w:val="24"/>
        </w:rPr>
        <w:t xml:space="preserve"> efficiency, and </w:t>
      </w:r>
      <w:r w:rsidR="008C24E1">
        <w:rPr>
          <w:rFonts w:asciiTheme="majorBidi" w:eastAsia="Linux Libertine" w:hAnsiTheme="majorBidi" w:cstheme="majorBidi"/>
          <w:color w:val="000000" w:themeColor="text1"/>
          <w:sz w:val="24"/>
          <w:szCs w:val="24"/>
        </w:rPr>
        <w:t>optimize for</w:t>
      </w:r>
      <w:r w:rsidRPr="00815E87">
        <w:rPr>
          <w:rFonts w:asciiTheme="majorBidi" w:eastAsia="Linux Libertine" w:hAnsiTheme="majorBidi" w:cstheme="majorBidi"/>
          <w:color w:val="000000" w:themeColor="text1"/>
          <w:sz w:val="24"/>
          <w:szCs w:val="24"/>
        </w:rPr>
        <w:t xml:space="preserve"> </w:t>
      </w:r>
      <w:r w:rsidR="008C24E1">
        <w:rPr>
          <w:rFonts w:asciiTheme="majorBidi" w:eastAsia="Linux Libertine" w:hAnsiTheme="majorBidi" w:cstheme="majorBidi"/>
          <w:color w:val="000000" w:themeColor="text1"/>
          <w:sz w:val="24"/>
          <w:szCs w:val="24"/>
        </w:rPr>
        <w:t>t</w:t>
      </w:r>
      <w:r w:rsidRPr="00815E87">
        <w:rPr>
          <w:rFonts w:asciiTheme="majorBidi" w:eastAsia="Linux Libertine" w:hAnsiTheme="majorBidi" w:cstheme="majorBidi"/>
          <w:color w:val="000000" w:themeColor="text1"/>
          <w:sz w:val="24"/>
          <w:szCs w:val="24"/>
        </w:rPr>
        <w:t xml:space="preserve">he most informative aspects </w:t>
      </w:r>
      <w:r w:rsidR="008C24E1">
        <w:rPr>
          <w:rFonts w:asciiTheme="majorBidi" w:eastAsia="Linux Libertine" w:hAnsiTheme="majorBidi" w:cstheme="majorBidi"/>
          <w:color w:val="000000" w:themeColor="text1"/>
          <w:sz w:val="24"/>
          <w:szCs w:val="24"/>
        </w:rPr>
        <w:t>of the original PBMC data that would otherwise be too computationally intensive to use on its own</w:t>
      </w:r>
      <w:r w:rsidRPr="00815E87">
        <w:rPr>
          <w:rFonts w:asciiTheme="majorBidi" w:eastAsia="Linux Libertine" w:hAnsiTheme="majorBidi" w:cstheme="majorBidi"/>
          <w:color w:val="000000" w:themeColor="text1"/>
          <w:sz w:val="24"/>
          <w:szCs w:val="24"/>
        </w:rPr>
        <w:t>.</w:t>
      </w:r>
    </w:p>
    <w:p w14:paraId="0EBCE61C" w14:textId="280DBFA8" w:rsidR="00815E87" w:rsidRPr="004F1232" w:rsidRDefault="00815E87" w:rsidP="00775F12">
      <w:pPr>
        <w:pStyle w:val="Head3"/>
        <w:spacing w:beforeLines="30" w:before="72" w:afterLines="30" w:after="72"/>
      </w:pPr>
      <w:r w:rsidRPr="004F1232">
        <w:t>4.</w:t>
      </w:r>
      <w:r w:rsidR="00E15049" w:rsidRPr="004F1232">
        <w:t>6</w:t>
      </w:r>
      <w:r w:rsidRPr="004F1232">
        <w:t>.1</w:t>
      </w:r>
      <w:r w:rsidR="00E15049" w:rsidRPr="004F1232">
        <w:tab/>
      </w:r>
      <w:proofErr w:type="spellStart"/>
      <w:r w:rsidRPr="004F1232">
        <w:t>Downsampling</w:t>
      </w:r>
      <w:proofErr w:type="spellEnd"/>
      <w:r w:rsidRPr="004F1232">
        <w:t xml:space="preserve"> </w:t>
      </w:r>
      <w:r w:rsidR="00381D7F" w:rsidRPr="004F1232">
        <w:t>(</w:t>
      </w:r>
      <w:r w:rsidR="00E10615" w:rsidRPr="004F1232">
        <w:t>Stratified Sampling</w:t>
      </w:r>
      <w:r w:rsidR="00381D7F" w:rsidRPr="004F1232">
        <w:t>)</w:t>
      </w:r>
    </w:p>
    <w:p w14:paraId="1BFB3214" w14:textId="3AB8CDB3" w:rsidR="00815E87" w:rsidRPr="00470AAB"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roofErr w:type="spellStart"/>
      <w:r w:rsidRPr="00815E87">
        <w:rPr>
          <w:rFonts w:asciiTheme="majorBidi" w:eastAsia="Linux Libertine" w:hAnsiTheme="majorBidi" w:cstheme="majorBidi"/>
          <w:color w:val="000000" w:themeColor="text1"/>
          <w:sz w:val="24"/>
          <w:szCs w:val="24"/>
        </w:rPr>
        <w:t>Downsampling</w:t>
      </w:r>
      <w:proofErr w:type="spellEnd"/>
      <w:r w:rsidRPr="00815E87">
        <w:rPr>
          <w:rFonts w:asciiTheme="majorBidi" w:eastAsia="Linux Libertine" w:hAnsiTheme="majorBidi" w:cstheme="majorBidi"/>
          <w:color w:val="000000" w:themeColor="text1"/>
          <w:sz w:val="24"/>
          <w:szCs w:val="24"/>
        </w:rPr>
        <w:t xml:space="preserve"> is applied to reduce the data</w:t>
      </w:r>
      <w:ins w:id="425" w:author="Ally Hartzell" w:date="2024-12-09T13:18:00Z" w16du:dateUtc="2024-12-09T20:18:00Z">
        <w:r w:rsidR="000146BB">
          <w:rPr>
            <w:rFonts w:asciiTheme="majorBidi" w:eastAsia="Linux Libertine" w:hAnsiTheme="majorBidi" w:cstheme="majorBidi"/>
            <w:color w:val="000000" w:themeColor="text1"/>
            <w:sz w:val="24"/>
            <w:szCs w:val="24"/>
          </w:rPr>
          <w:t xml:space="preserve"> </w:t>
        </w:r>
      </w:ins>
      <w:r w:rsidRPr="00815E87">
        <w:rPr>
          <w:rFonts w:asciiTheme="majorBidi" w:eastAsia="Linux Libertine" w:hAnsiTheme="majorBidi" w:cstheme="majorBidi"/>
          <w:color w:val="000000" w:themeColor="text1"/>
          <w:sz w:val="24"/>
          <w:szCs w:val="24"/>
        </w:rPr>
        <w:t>set size while preserving the structure and distribution of the data. In this case, K</w:t>
      </w:r>
      <w:r w:rsidR="00F02828">
        <w:rPr>
          <w:rFonts w:asciiTheme="majorBidi" w:eastAsia="Linux Libertine" w:hAnsiTheme="majorBidi" w:cstheme="majorBidi"/>
          <w:color w:val="000000" w:themeColor="text1"/>
          <w:sz w:val="24"/>
          <w:szCs w:val="24"/>
        </w:rPr>
        <w:t>-m</w:t>
      </w:r>
      <w:r w:rsidRPr="00815E87">
        <w:rPr>
          <w:rFonts w:asciiTheme="majorBidi" w:eastAsia="Linux Libertine" w:hAnsiTheme="majorBidi" w:cstheme="majorBidi"/>
          <w:color w:val="000000" w:themeColor="text1"/>
          <w:sz w:val="24"/>
          <w:szCs w:val="24"/>
        </w:rPr>
        <w:t xml:space="preserve">eans clustering is first used to group the data into 10 clusters. Each cluster is formed by identifying patterns and similarities in the feature space, and the data points </w:t>
      </w:r>
      <w:del w:id="426" w:author="Ally Hartzell" w:date="2024-12-09T13:21:00Z" w16du:dateUtc="2024-12-09T20:21:00Z">
        <w:r w:rsidRPr="00815E87" w:rsidDel="00695073">
          <w:rPr>
            <w:rFonts w:asciiTheme="majorBidi" w:eastAsia="Linux Libertine" w:hAnsiTheme="majorBidi" w:cstheme="majorBidi"/>
            <w:color w:val="000000" w:themeColor="text1"/>
            <w:sz w:val="24"/>
            <w:szCs w:val="24"/>
          </w:rPr>
          <w:delText>within</w:delText>
        </w:r>
      </w:del>
      <w:ins w:id="427" w:author="Ally Hartzell" w:date="2024-12-09T13:21:00Z" w16du:dateUtc="2024-12-09T20:21:00Z">
        <w:r w:rsidR="00695073">
          <w:rPr>
            <w:rFonts w:asciiTheme="majorBidi" w:eastAsia="Linux Libertine" w:hAnsiTheme="majorBidi" w:cstheme="majorBidi"/>
            <w:color w:val="000000" w:themeColor="text1"/>
            <w:sz w:val="24"/>
            <w:szCs w:val="24"/>
          </w:rPr>
          <w:t>in</w:t>
        </w:r>
      </w:ins>
      <w:r w:rsidRPr="00815E87">
        <w:rPr>
          <w:rFonts w:asciiTheme="majorBidi" w:eastAsia="Linux Libertine" w:hAnsiTheme="majorBidi" w:cstheme="majorBidi"/>
          <w:color w:val="000000" w:themeColor="text1"/>
          <w:sz w:val="24"/>
          <w:szCs w:val="24"/>
        </w:rPr>
        <w:t xml:space="preserve"> each cluster are assigned a cluster label. Once the data </w:t>
      </w:r>
      <w:del w:id="428" w:author="Ally Hartzell" w:date="2024-12-09T13:18:00Z" w16du:dateUtc="2024-12-09T20:18:00Z">
        <w:r w:rsidRPr="00815E87" w:rsidDel="000146BB">
          <w:rPr>
            <w:rFonts w:asciiTheme="majorBidi" w:eastAsia="Linux Libertine" w:hAnsiTheme="majorBidi" w:cstheme="majorBidi"/>
            <w:color w:val="000000" w:themeColor="text1"/>
            <w:sz w:val="24"/>
            <w:szCs w:val="24"/>
          </w:rPr>
          <w:delText xml:space="preserve">is </w:delText>
        </w:r>
      </w:del>
      <w:ins w:id="429" w:author="Ally Hartzell" w:date="2024-12-09T13:18:00Z" w16du:dateUtc="2024-12-09T20:18:00Z">
        <w:r w:rsidR="000146BB">
          <w:rPr>
            <w:rFonts w:asciiTheme="majorBidi" w:eastAsia="Linux Libertine" w:hAnsiTheme="majorBidi" w:cstheme="majorBidi"/>
            <w:color w:val="000000" w:themeColor="text1"/>
            <w:sz w:val="24"/>
            <w:szCs w:val="24"/>
          </w:rPr>
          <w:t>are</w:t>
        </w:r>
        <w:r w:rsidR="000146BB" w:rsidRPr="00815E87">
          <w:rPr>
            <w:rFonts w:asciiTheme="majorBidi" w:eastAsia="Linux Libertine" w:hAnsiTheme="majorBidi" w:cstheme="majorBidi"/>
            <w:color w:val="000000" w:themeColor="text1"/>
            <w:sz w:val="24"/>
            <w:szCs w:val="24"/>
          </w:rPr>
          <w:t xml:space="preserve"> </w:t>
        </w:r>
      </w:ins>
      <w:r w:rsidRPr="00815E87">
        <w:rPr>
          <w:rFonts w:asciiTheme="majorBidi" w:eastAsia="Linux Libertine" w:hAnsiTheme="majorBidi" w:cstheme="majorBidi"/>
          <w:color w:val="000000" w:themeColor="text1"/>
          <w:sz w:val="24"/>
          <w:szCs w:val="24"/>
        </w:rPr>
        <w:t xml:space="preserve">clustered, stratified sampling is performed to ensure </w:t>
      </w:r>
      <w:del w:id="430" w:author="Ally Hartzell" w:date="2024-12-09T13:07:00Z" w16du:dateUtc="2024-12-09T20:07:00Z">
        <w:r w:rsidRPr="00815E87" w:rsidDel="00F77AD7">
          <w:rPr>
            <w:rFonts w:asciiTheme="majorBidi" w:eastAsia="Linux Libertine" w:hAnsiTheme="majorBidi" w:cstheme="majorBidi"/>
            <w:color w:val="000000" w:themeColor="text1"/>
            <w:sz w:val="24"/>
            <w:szCs w:val="24"/>
          </w:rPr>
          <w:delText xml:space="preserve">that </w:delText>
        </w:r>
      </w:del>
      <w:r w:rsidRPr="00815E87">
        <w:rPr>
          <w:rFonts w:asciiTheme="majorBidi" w:eastAsia="Linux Libertine" w:hAnsiTheme="majorBidi" w:cstheme="majorBidi"/>
          <w:color w:val="000000" w:themeColor="text1"/>
          <w:sz w:val="24"/>
          <w:szCs w:val="24"/>
        </w:rPr>
        <w:t xml:space="preserve">the </w:t>
      </w:r>
      <w:proofErr w:type="spellStart"/>
      <w:r w:rsidRPr="00815E87">
        <w:rPr>
          <w:rFonts w:asciiTheme="majorBidi" w:eastAsia="Linux Libertine" w:hAnsiTheme="majorBidi" w:cstheme="majorBidi"/>
          <w:color w:val="000000" w:themeColor="text1"/>
          <w:sz w:val="24"/>
          <w:szCs w:val="24"/>
        </w:rPr>
        <w:t>downsampled</w:t>
      </w:r>
      <w:proofErr w:type="spellEnd"/>
      <w:r w:rsidRPr="00815E87">
        <w:rPr>
          <w:rFonts w:asciiTheme="majorBidi" w:eastAsia="Linux Libertine" w:hAnsiTheme="majorBidi" w:cstheme="majorBidi"/>
          <w:color w:val="000000" w:themeColor="text1"/>
          <w:sz w:val="24"/>
          <w:szCs w:val="24"/>
        </w:rPr>
        <w:t xml:space="preserve"> data maintain</w:t>
      </w:r>
      <w:del w:id="431" w:author="Ally Hartzell" w:date="2024-12-09T13:18:00Z" w16du:dateUtc="2024-12-09T20:18:00Z">
        <w:r w:rsidRPr="00815E87" w:rsidDel="000146BB">
          <w:rPr>
            <w:rFonts w:asciiTheme="majorBidi" w:eastAsia="Linux Libertine" w:hAnsiTheme="majorBidi" w:cstheme="majorBidi"/>
            <w:color w:val="000000" w:themeColor="text1"/>
            <w:sz w:val="24"/>
            <w:szCs w:val="24"/>
          </w:rPr>
          <w:delText>s</w:delText>
        </w:r>
      </w:del>
      <w:r w:rsidRPr="00815E87">
        <w:rPr>
          <w:rFonts w:asciiTheme="majorBidi" w:eastAsia="Linux Libertine" w:hAnsiTheme="majorBidi" w:cstheme="majorBidi"/>
          <w:color w:val="000000" w:themeColor="text1"/>
          <w:sz w:val="24"/>
          <w:szCs w:val="24"/>
        </w:rPr>
        <w:t xml:space="preserve"> the relative density of each cluster. Specifically, </w:t>
      </w:r>
      <w:r w:rsidR="005D3645">
        <w:rPr>
          <w:rFonts w:asciiTheme="majorBidi" w:eastAsia="Linux Libertine" w:hAnsiTheme="majorBidi" w:cstheme="majorBidi"/>
          <w:color w:val="000000" w:themeColor="text1"/>
          <w:sz w:val="24"/>
          <w:szCs w:val="24"/>
        </w:rPr>
        <w:t>5</w:t>
      </w:r>
      <w:r w:rsidRPr="00815E87">
        <w:rPr>
          <w:rFonts w:asciiTheme="majorBidi" w:eastAsia="Linux Libertine" w:hAnsiTheme="majorBidi" w:cstheme="majorBidi"/>
          <w:color w:val="000000" w:themeColor="text1"/>
          <w:sz w:val="24"/>
          <w:szCs w:val="24"/>
        </w:rPr>
        <w:t xml:space="preserve">% of the samples are randomly selected from each cluster, with larger clusters being represented proportionally. This process </w:t>
      </w:r>
      <w:r w:rsidRPr="00815E87">
        <w:rPr>
          <w:rFonts w:asciiTheme="majorBidi" w:eastAsia="Linux Libertine" w:hAnsiTheme="majorBidi" w:cstheme="majorBidi"/>
          <w:color w:val="000000" w:themeColor="text1"/>
          <w:sz w:val="24"/>
          <w:szCs w:val="24"/>
        </w:rPr>
        <w:t xml:space="preserve">ensures </w:t>
      </w:r>
      <w:del w:id="432" w:author="Ally Hartzell" w:date="2024-12-09T13:07:00Z" w16du:dateUtc="2024-12-09T20:07:00Z">
        <w:r w:rsidRPr="00815E87" w:rsidDel="00F77AD7">
          <w:rPr>
            <w:rFonts w:asciiTheme="majorBidi" w:eastAsia="Linux Libertine" w:hAnsiTheme="majorBidi" w:cstheme="majorBidi"/>
            <w:color w:val="000000" w:themeColor="text1"/>
            <w:sz w:val="24"/>
            <w:szCs w:val="24"/>
          </w:rPr>
          <w:delText xml:space="preserve">that </w:delText>
        </w:r>
      </w:del>
      <w:r w:rsidRPr="00815E87">
        <w:rPr>
          <w:rFonts w:asciiTheme="majorBidi" w:eastAsia="Linux Libertine" w:hAnsiTheme="majorBidi" w:cstheme="majorBidi"/>
          <w:color w:val="000000" w:themeColor="text1"/>
          <w:sz w:val="24"/>
          <w:szCs w:val="24"/>
        </w:rPr>
        <w:t>no cluster is over</w:t>
      </w:r>
      <w:r>
        <w:rPr>
          <w:rFonts w:asciiTheme="majorBidi" w:eastAsia="Linux Libertine" w:hAnsiTheme="majorBidi" w:cstheme="majorBidi"/>
          <w:color w:val="000000" w:themeColor="text1"/>
          <w:sz w:val="24"/>
          <w:szCs w:val="24"/>
        </w:rPr>
        <w:t>represented</w:t>
      </w:r>
      <w:r w:rsidRPr="00815E87">
        <w:rPr>
          <w:rFonts w:asciiTheme="majorBidi" w:eastAsia="Linux Libertine" w:hAnsiTheme="majorBidi" w:cstheme="majorBidi"/>
          <w:color w:val="000000" w:themeColor="text1"/>
          <w:sz w:val="24"/>
          <w:szCs w:val="24"/>
        </w:rPr>
        <w:t xml:space="preserve"> or under</w:t>
      </w:r>
      <w:r>
        <w:rPr>
          <w:rFonts w:asciiTheme="majorBidi" w:eastAsia="Linux Libertine" w:hAnsiTheme="majorBidi" w:cstheme="majorBidi"/>
          <w:color w:val="000000" w:themeColor="text1"/>
          <w:sz w:val="24"/>
          <w:szCs w:val="24"/>
        </w:rPr>
        <w:t>represented</w:t>
      </w:r>
      <w:r w:rsidRPr="00815E87">
        <w:rPr>
          <w:rFonts w:asciiTheme="majorBidi" w:eastAsia="Linux Libertine" w:hAnsiTheme="majorBidi" w:cstheme="majorBidi"/>
          <w:color w:val="000000" w:themeColor="text1"/>
          <w:sz w:val="24"/>
          <w:szCs w:val="24"/>
        </w:rPr>
        <w:t xml:space="preserve"> in the </w:t>
      </w:r>
      <w:proofErr w:type="spellStart"/>
      <w:r w:rsidRPr="00815E87">
        <w:rPr>
          <w:rFonts w:asciiTheme="majorBidi" w:eastAsia="Linux Libertine" w:hAnsiTheme="majorBidi" w:cstheme="majorBidi"/>
          <w:color w:val="000000" w:themeColor="text1"/>
          <w:sz w:val="24"/>
          <w:szCs w:val="24"/>
        </w:rPr>
        <w:t>downsampled</w:t>
      </w:r>
      <w:proofErr w:type="spellEnd"/>
      <w:r w:rsidRPr="00815E87">
        <w:rPr>
          <w:rFonts w:asciiTheme="majorBidi" w:eastAsia="Linux Libertine" w:hAnsiTheme="majorBidi" w:cstheme="majorBidi"/>
          <w:color w:val="000000" w:themeColor="text1"/>
          <w:sz w:val="24"/>
          <w:szCs w:val="24"/>
        </w:rPr>
        <w:t xml:space="preserve"> data. The result is a smaller, more manageable data</w:t>
      </w:r>
      <w:ins w:id="433" w:author="Ally Hartzell" w:date="2024-12-09T13:18:00Z" w16du:dateUtc="2024-12-09T20:18:00Z">
        <w:r w:rsidR="000146BB">
          <w:rPr>
            <w:rFonts w:asciiTheme="majorBidi" w:eastAsia="Linux Libertine" w:hAnsiTheme="majorBidi" w:cstheme="majorBidi"/>
            <w:color w:val="000000" w:themeColor="text1"/>
            <w:sz w:val="24"/>
            <w:szCs w:val="24"/>
          </w:rPr>
          <w:t xml:space="preserve"> </w:t>
        </w:r>
      </w:ins>
      <w:r w:rsidRPr="00815E87">
        <w:rPr>
          <w:rFonts w:asciiTheme="majorBidi" w:eastAsia="Linux Libertine" w:hAnsiTheme="majorBidi" w:cstheme="majorBidi"/>
          <w:color w:val="000000" w:themeColor="text1"/>
          <w:sz w:val="24"/>
          <w:szCs w:val="24"/>
        </w:rPr>
        <w:t>set that retains the original data</w:t>
      </w:r>
      <w:ins w:id="434" w:author="Alexis Jones" w:date="2024-12-08T10:36:00Z" w16du:dateUtc="2024-12-08T16:36:00Z">
        <w:r w:rsidR="00C9691D">
          <w:rPr>
            <w:rFonts w:asciiTheme="majorBidi" w:eastAsia="Linux Libertine" w:hAnsiTheme="majorBidi" w:cstheme="majorBidi"/>
            <w:color w:val="000000" w:themeColor="text1"/>
            <w:sz w:val="24"/>
            <w:szCs w:val="24"/>
          </w:rPr>
          <w:t>’</w:t>
        </w:r>
      </w:ins>
      <w:del w:id="435" w:author="Alexis Jones" w:date="2024-12-08T10:36:00Z" w16du:dateUtc="2024-12-08T16:36:00Z">
        <w:r w:rsidRPr="00815E87" w:rsidDel="00C9691D">
          <w:rPr>
            <w:rFonts w:asciiTheme="majorBidi" w:eastAsia="Linux Libertine" w:hAnsiTheme="majorBidi" w:cstheme="majorBidi"/>
            <w:color w:val="000000" w:themeColor="text1"/>
            <w:sz w:val="24"/>
            <w:szCs w:val="24"/>
          </w:rPr>
          <w:delText>'</w:delText>
        </w:r>
      </w:del>
      <w:r w:rsidRPr="00815E87">
        <w:rPr>
          <w:rFonts w:asciiTheme="majorBidi" w:eastAsia="Linux Libertine" w:hAnsiTheme="majorBidi" w:cstheme="majorBidi"/>
          <w:color w:val="000000" w:themeColor="text1"/>
          <w:sz w:val="24"/>
          <w:szCs w:val="24"/>
        </w:rPr>
        <w:t xml:space="preserve">s structural properties, which </w:t>
      </w:r>
      <w:r>
        <w:rPr>
          <w:rFonts w:asciiTheme="majorBidi" w:eastAsia="Linux Libertine" w:hAnsiTheme="majorBidi" w:cstheme="majorBidi"/>
          <w:color w:val="000000" w:themeColor="text1"/>
          <w:sz w:val="24"/>
          <w:szCs w:val="24"/>
        </w:rPr>
        <w:t>we used to</w:t>
      </w:r>
      <w:r w:rsidRPr="00815E87">
        <w:rPr>
          <w:rFonts w:asciiTheme="majorBidi" w:eastAsia="Linux Libertine" w:hAnsiTheme="majorBidi" w:cstheme="majorBidi"/>
          <w:color w:val="000000" w:themeColor="text1"/>
          <w:sz w:val="24"/>
          <w:szCs w:val="24"/>
        </w:rPr>
        <w:t xml:space="preserve"> train</w:t>
      </w:r>
      <w:r>
        <w:rPr>
          <w:rFonts w:asciiTheme="majorBidi" w:eastAsia="Linux Libertine" w:hAnsiTheme="majorBidi" w:cstheme="majorBidi"/>
          <w:color w:val="000000" w:themeColor="text1"/>
          <w:sz w:val="24"/>
          <w:szCs w:val="24"/>
        </w:rPr>
        <w:t xml:space="preserve"> the</w:t>
      </w:r>
      <w:r w:rsidRPr="00815E87">
        <w:rPr>
          <w:rFonts w:asciiTheme="majorBidi" w:eastAsia="Linux Libertine" w:hAnsiTheme="majorBidi" w:cstheme="majorBidi"/>
          <w:color w:val="000000" w:themeColor="text1"/>
          <w:sz w:val="24"/>
          <w:szCs w:val="24"/>
        </w:rPr>
        <w:t xml:space="preserve"> models effectively without losing key patterns in the data. </w:t>
      </w:r>
    </w:p>
    <w:p w14:paraId="6A8206DF" w14:textId="1C2C3382" w:rsidR="00B9781D" w:rsidRPr="00470AAB" w:rsidRDefault="00B527A7" w:rsidP="00775F12">
      <w:pPr>
        <w:pStyle w:val="Head3"/>
        <w:spacing w:beforeLines="30" w:before="72" w:afterLines="30" w:after="72"/>
      </w:pPr>
      <w:r w:rsidRPr="00470AAB">
        <w:t>4.</w:t>
      </w:r>
      <w:r w:rsidR="00E15049">
        <w:t>6</w:t>
      </w:r>
      <w:r w:rsidRPr="00470AAB">
        <w:t>.</w:t>
      </w:r>
      <w:r w:rsidR="00815E87">
        <w:t>2</w:t>
      </w:r>
      <w:r w:rsidR="00E15049">
        <w:tab/>
      </w:r>
      <w:r w:rsidR="00512C9E" w:rsidRPr="00470AAB">
        <w:t>Principal Component Analysis</w:t>
      </w:r>
      <w:del w:id="436" w:author="Alexis Jones" w:date="2024-12-08T10:37:00Z" w16du:dateUtc="2024-12-08T16:37:00Z">
        <w:r w:rsidR="00512C9E" w:rsidRPr="00470AAB" w:rsidDel="00C9691D">
          <w:delText xml:space="preserve"> (</w:delText>
        </w:r>
        <w:r w:rsidRPr="00470AAB" w:rsidDel="00C9691D">
          <w:delText>PC</w:delText>
        </w:r>
        <w:r w:rsidR="00512C9E" w:rsidRPr="00470AAB" w:rsidDel="00C9691D">
          <w:delText>A)</w:delText>
        </w:r>
      </w:del>
    </w:p>
    <w:p w14:paraId="5263EE30" w14:textId="185C851D" w:rsidR="001A16F2" w:rsidRDefault="00403EBC" w:rsidP="00775F12">
      <w:pPr>
        <w:pBdr>
          <w:top w:val="nil"/>
          <w:left w:val="nil"/>
          <w:bottom w:val="nil"/>
          <w:right w:val="nil"/>
          <w:between w:val="nil"/>
        </w:pBdr>
        <w:spacing w:beforeLines="30" w:before="72" w:afterLines="30" w:after="72"/>
        <w:rPr>
          <w:ins w:id="437" w:author="Alexis Jones" w:date="2024-12-08T10:38:00Z" w16du:dateUtc="2024-12-08T16:38:00Z"/>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After selecting features specific to dendritic cell markers and reducing the data</w:t>
      </w:r>
      <w:ins w:id="438" w:author="Ally Hartzell" w:date="2024-12-09T13:18:00Z" w16du:dateUtc="2024-12-09T20:18:00Z">
        <w:r w:rsidR="000146BB">
          <w:rPr>
            <w:rFonts w:asciiTheme="majorBidi" w:eastAsia="Linux Libertine" w:hAnsiTheme="majorBidi" w:cstheme="majorBidi"/>
            <w:color w:val="000000" w:themeColor="text1"/>
            <w:sz w:val="24"/>
            <w:szCs w:val="24"/>
          </w:rPr>
          <w:t xml:space="preserve"> </w:t>
        </w:r>
      </w:ins>
      <w:r w:rsidRPr="00470AAB">
        <w:rPr>
          <w:rFonts w:asciiTheme="majorBidi" w:eastAsia="Linux Libertine" w:hAnsiTheme="majorBidi" w:cstheme="majorBidi"/>
          <w:color w:val="000000" w:themeColor="text1"/>
          <w:sz w:val="24"/>
          <w:szCs w:val="24"/>
        </w:rPr>
        <w:t xml:space="preserve">set to 12 columns, computationally expensive pairwise comparisons pose a challenge if </w:t>
      </w:r>
      <w:del w:id="439" w:author="Ally Hartzell" w:date="2024-12-09T13:26:00Z" w16du:dateUtc="2024-12-09T20:26:00Z">
        <w:r w:rsidRPr="00470AAB" w:rsidDel="00695073">
          <w:rPr>
            <w:rFonts w:asciiTheme="majorBidi" w:eastAsia="Linux Libertine" w:hAnsiTheme="majorBidi" w:cstheme="majorBidi"/>
            <w:color w:val="000000" w:themeColor="text1"/>
            <w:sz w:val="24"/>
            <w:szCs w:val="24"/>
          </w:rPr>
          <w:delText xml:space="preserve">the </w:delText>
        </w:r>
      </w:del>
      <w:r w:rsidRPr="00470AAB">
        <w:rPr>
          <w:rFonts w:asciiTheme="majorBidi" w:eastAsia="Linux Libertine" w:hAnsiTheme="majorBidi" w:cstheme="majorBidi"/>
          <w:color w:val="000000" w:themeColor="text1"/>
          <w:sz w:val="24"/>
          <w:szCs w:val="24"/>
        </w:rPr>
        <w:t xml:space="preserve">data </w:t>
      </w:r>
      <w:del w:id="440" w:author="Ally Hartzell" w:date="2024-12-09T13:18:00Z" w16du:dateUtc="2024-12-09T20:18:00Z">
        <w:r w:rsidRPr="00470AAB" w:rsidDel="000146BB">
          <w:rPr>
            <w:rFonts w:asciiTheme="majorBidi" w:eastAsia="Linux Libertine" w:hAnsiTheme="majorBidi" w:cstheme="majorBidi"/>
            <w:color w:val="000000" w:themeColor="text1"/>
            <w:sz w:val="24"/>
            <w:szCs w:val="24"/>
          </w:rPr>
          <w:delText xml:space="preserve">is </w:delText>
        </w:r>
      </w:del>
      <w:ins w:id="441" w:author="Ally Hartzell" w:date="2024-12-09T13:18:00Z" w16du:dateUtc="2024-12-09T20:18:00Z">
        <w:r w:rsidR="000146BB">
          <w:rPr>
            <w:rFonts w:asciiTheme="majorBidi" w:eastAsia="Linux Libertine" w:hAnsiTheme="majorBidi" w:cstheme="majorBidi"/>
            <w:color w:val="000000" w:themeColor="text1"/>
            <w:sz w:val="24"/>
            <w:szCs w:val="24"/>
          </w:rPr>
          <w:t>are</w:t>
        </w:r>
        <w:r w:rsidR="000146BB" w:rsidRPr="00470AAB">
          <w:rPr>
            <w:rFonts w:asciiTheme="majorBidi" w:eastAsia="Linux Libertine" w:hAnsiTheme="majorBidi" w:cstheme="majorBidi"/>
            <w:color w:val="000000" w:themeColor="text1"/>
            <w:sz w:val="24"/>
            <w:szCs w:val="24"/>
          </w:rPr>
          <w:t xml:space="preserve"> </w:t>
        </w:r>
      </w:ins>
      <w:r w:rsidRPr="00470AAB">
        <w:rPr>
          <w:rFonts w:asciiTheme="majorBidi" w:eastAsia="Linux Libertine" w:hAnsiTheme="majorBidi" w:cstheme="majorBidi"/>
          <w:color w:val="000000" w:themeColor="text1"/>
          <w:sz w:val="24"/>
          <w:szCs w:val="24"/>
        </w:rPr>
        <w:t xml:space="preserve">used directly. To address this hardware limitation, </w:t>
      </w:r>
      <w:commentRangeStart w:id="442"/>
      <w:r w:rsidRPr="00470AAB">
        <w:rPr>
          <w:rFonts w:asciiTheme="majorBidi" w:eastAsia="Linux Libertine" w:hAnsiTheme="majorBidi" w:cstheme="majorBidi"/>
          <w:color w:val="000000" w:themeColor="text1"/>
          <w:sz w:val="24"/>
          <w:szCs w:val="24"/>
        </w:rPr>
        <w:t xml:space="preserve">PCA is applied to reduce the data’s dimensionality. </w:t>
      </w:r>
      <w:commentRangeEnd w:id="442"/>
      <w:r w:rsidR="00C9691D">
        <w:rPr>
          <w:rStyle w:val="CommentReference"/>
        </w:rPr>
        <w:commentReference w:id="442"/>
      </w:r>
      <w:r w:rsidRPr="00470AAB">
        <w:rPr>
          <w:rFonts w:asciiTheme="majorBidi" w:eastAsia="Linux Libertine" w:hAnsiTheme="majorBidi" w:cstheme="majorBidi"/>
          <w:color w:val="000000" w:themeColor="text1"/>
          <w:sz w:val="24"/>
          <w:szCs w:val="24"/>
        </w:rPr>
        <w:t>Using the elbow method to determine the optimal number of components, the cumulative explained variance plot (</w:t>
      </w:r>
      <w:ins w:id="443" w:author="Alexis Jones" w:date="2024-12-08T10:38:00Z" w16du:dateUtc="2024-12-08T16:38:00Z">
        <w:r w:rsidR="00C9691D">
          <w:rPr>
            <w:rFonts w:asciiTheme="majorBidi" w:eastAsia="Linux Libertine" w:hAnsiTheme="majorBidi" w:cstheme="majorBidi"/>
            <w:color w:val="000000" w:themeColor="text1"/>
            <w:sz w:val="24"/>
            <w:szCs w:val="24"/>
          </w:rPr>
          <w:t xml:space="preserve">see </w:t>
        </w:r>
      </w:ins>
      <w:r w:rsidRPr="00470AAB">
        <w:rPr>
          <w:rFonts w:asciiTheme="majorBidi" w:eastAsia="Linux Libertine" w:hAnsiTheme="majorBidi" w:cstheme="majorBidi"/>
          <w:color w:val="000000" w:themeColor="text1"/>
          <w:sz w:val="24"/>
          <w:szCs w:val="24"/>
        </w:rPr>
        <w:t xml:space="preserve">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2</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shows </w:t>
      </w:r>
      <w:del w:id="444" w:author="Ally Hartzell" w:date="2024-12-09T13:07:00Z" w16du:dateUtc="2024-12-09T20:07:00Z">
        <w:r w:rsidRPr="00470AAB" w:rsidDel="00F77AD7">
          <w:rPr>
            <w:rFonts w:asciiTheme="majorBidi" w:eastAsia="Linux Libertine" w:hAnsiTheme="majorBidi" w:cstheme="majorBidi"/>
            <w:color w:val="000000" w:themeColor="text1"/>
            <w:sz w:val="24"/>
            <w:szCs w:val="24"/>
          </w:rPr>
          <w:delText xml:space="preserve">that </w:delText>
        </w:r>
      </w:del>
      <w:r w:rsidRPr="00470AAB">
        <w:rPr>
          <w:rFonts w:asciiTheme="majorBidi" w:eastAsia="Linux Libertine" w:hAnsiTheme="majorBidi" w:cstheme="majorBidi"/>
          <w:color w:val="000000" w:themeColor="text1"/>
          <w:sz w:val="24"/>
          <w:szCs w:val="24"/>
        </w:rPr>
        <w:t xml:space="preserve">PCA1 captures less than 95% of the variance, </w:t>
      </w:r>
      <w:del w:id="445" w:author="Ally Hartzell" w:date="2024-12-09T13:27:00Z" w16du:dateUtc="2024-12-09T20:27:00Z">
        <w:r w:rsidRPr="00470AAB" w:rsidDel="00695073">
          <w:rPr>
            <w:rFonts w:asciiTheme="majorBidi" w:eastAsia="Linux Libertine" w:hAnsiTheme="majorBidi" w:cstheme="majorBidi"/>
            <w:color w:val="000000" w:themeColor="text1"/>
            <w:sz w:val="24"/>
            <w:szCs w:val="24"/>
          </w:rPr>
          <w:delText xml:space="preserve">while </w:delText>
        </w:r>
      </w:del>
      <w:ins w:id="446" w:author="Ally Hartzell" w:date="2024-12-09T13:27:00Z" w16du:dateUtc="2024-12-09T20:27:00Z">
        <w:r w:rsidR="00695073">
          <w:rPr>
            <w:rFonts w:asciiTheme="majorBidi" w:eastAsia="Linux Libertine" w:hAnsiTheme="majorBidi" w:cstheme="majorBidi"/>
            <w:color w:val="000000" w:themeColor="text1"/>
            <w:sz w:val="24"/>
            <w:szCs w:val="24"/>
          </w:rPr>
          <w:t>whereas</w:t>
        </w:r>
        <w:r w:rsidR="00695073" w:rsidRPr="00470AAB">
          <w:rPr>
            <w:rFonts w:asciiTheme="majorBidi" w:eastAsia="Linux Libertine" w:hAnsiTheme="majorBidi" w:cstheme="majorBidi"/>
            <w:color w:val="000000" w:themeColor="text1"/>
            <w:sz w:val="24"/>
            <w:szCs w:val="24"/>
          </w:rPr>
          <w:t xml:space="preserve"> </w:t>
        </w:r>
      </w:ins>
      <w:r w:rsidR="00857BDA" w:rsidRPr="00470AAB">
        <w:rPr>
          <w:rFonts w:asciiTheme="majorBidi" w:eastAsia="Linux Libertine" w:hAnsiTheme="majorBidi" w:cstheme="majorBidi"/>
          <w:color w:val="000000" w:themeColor="text1"/>
          <w:sz w:val="24"/>
          <w:szCs w:val="24"/>
        </w:rPr>
        <w:t xml:space="preserve">the inclusion of </w:t>
      </w:r>
      <w:r w:rsidRPr="00470AAB">
        <w:rPr>
          <w:rFonts w:asciiTheme="majorBidi" w:eastAsia="Linux Libertine" w:hAnsiTheme="majorBidi" w:cstheme="majorBidi"/>
          <w:color w:val="000000" w:themeColor="text1"/>
          <w:sz w:val="24"/>
          <w:szCs w:val="24"/>
        </w:rPr>
        <w:t>PCA2 accounts for 97%. PCA3 is also included to enable 3D visualization</w:t>
      </w:r>
      <w:r w:rsidR="0056659E" w:rsidRPr="00470AAB">
        <w:rPr>
          <w:rFonts w:asciiTheme="majorBidi" w:eastAsia="Linux Libertine" w:hAnsiTheme="majorBidi" w:cstheme="majorBidi"/>
          <w:color w:val="000000" w:themeColor="text1"/>
          <w:sz w:val="24"/>
          <w:szCs w:val="24"/>
        </w:rPr>
        <w:t xml:space="preserve"> of the 1</w:t>
      </w:r>
      <w:r w:rsidR="001A16F2">
        <w:rPr>
          <w:rFonts w:asciiTheme="majorBidi" w:eastAsia="Linux Libertine" w:hAnsiTheme="majorBidi" w:cstheme="majorBidi"/>
          <w:color w:val="000000" w:themeColor="text1"/>
          <w:sz w:val="24"/>
          <w:szCs w:val="24"/>
        </w:rPr>
        <w:t>3</w:t>
      </w:r>
      <w:r w:rsidR="0056659E" w:rsidRPr="00470AAB">
        <w:rPr>
          <w:rFonts w:asciiTheme="majorBidi" w:eastAsia="Linux Libertine" w:hAnsiTheme="majorBidi" w:cstheme="majorBidi"/>
          <w:color w:val="000000" w:themeColor="text1"/>
          <w:sz w:val="24"/>
          <w:szCs w:val="24"/>
        </w:rPr>
        <w:t xml:space="preserve"> selected features</w:t>
      </w:r>
      <w:r w:rsidRPr="00470AAB">
        <w:rPr>
          <w:rFonts w:asciiTheme="majorBidi" w:eastAsia="Linux Libertine" w:hAnsiTheme="majorBidi" w:cstheme="majorBidi"/>
          <w:color w:val="000000" w:themeColor="text1"/>
          <w:sz w:val="24"/>
          <w:szCs w:val="24"/>
        </w:rPr>
        <w:t xml:space="preserve"> (</w:t>
      </w:r>
      <w:ins w:id="447" w:author="Alexis Jones" w:date="2024-12-08T10:38:00Z" w16du:dateUtc="2024-12-08T16:38:00Z">
        <w:r w:rsidR="00C9691D">
          <w:rPr>
            <w:rFonts w:asciiTheme="majorBidi" w:eastAsia="Linux Libertine" w:hAnsiTheme="majorBidi" w:cstheme="majorBidi"/>
            <w:color w:val="000000" w:themeColor="text1"/>
            <w:sz w:val="24"/>
            <w:szCs w:val="24"/>
          </w:rPr>
          <w:t xml:space="preserve">see </w:t>
        </w:r>
      </w:ins>
      <w:r w:rsidRPr="00470AAB">
        <w:rPr>
          <w:rFonts w:asciiTheme="majorBidi" w:eastAsia="Linux Libertine" w:hAnsiTheme="majorBidi" w:cstheme="majorBidi"/>
          <w:color w:val="000000" w:themeColor="text1"/>
          <w:sz w:val="24"/>
          <w:szCs w:val="24"/>
        </w:rPr>
        <w:t xml:space="preserve">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2</w:t>
      </w:r>
      <w:r w:rsidR="00C86EA2">
        <w:rPr>
          <w:rFonts w:asciiTheme="majorBidi" w:eastAsia="Linux Libertine" w:hAnsiTheme="majorBidi" w:cstheme="majorBidi"/>
          <w:color w:val="000000" w:themeColor="text1"/>
          <w:sz w:val="24"/>
          <w:szCs w:val="24"/>
        </w:rPr>
        <w:t>.2</w:t>
      </w:r>
      <w:r w:rsidRPr="00470AAB">
        <w:rPr>
          <w:rFonts w:asciiTheme="majorBidi" w:eastAsia="Linux Libertine" w:hAnsiTheme="majorBidi" w:cstheme="majorBidi"/>
          <w:color w:val="000000" w:themeColor="text1"/>
          <w:sz w:val="24"/>
          <w:szCs w:val="24"/>
        </w:rPr>
        <w:t>), which provides an additional perspective on the data</w:t>
      </w:r>
      <w:ins w:id="448" w:author="Alexis Jones" w:date="2024-12-08T10:38:00Z" w16du:dateUtc="2024-12-08T16:38:00Z">
        <w:r w:rsidR="00C9691D">
          <w:rPr>
            <w:rFonts w:asciiTheme="majorBidi" w:eastAsia="Linux Libertine" w:hAnsiTheme="majorBidi" w:cstheme="majorBidi"/>
            <w:color w:val="000000" w:themeColor="text1"/>
            <w:sz w:val="24"/>
            <w:szCs w:val="24"/>
          </w:rPr>
          <w:t>’</w:t>
        </w:r>
      </w:ins>
      <w:del w:id="449" w:author="Alexis Jones" w:date="2024-12-08T10:38:00Z" w16du:dateUtc="2024-12-08T16:38:00Z">
        <w:r w:rsidRPr="00470AAB" w:rsidDel="00C9691D">
          <w:rPr>
            <w:rFonts w:asciiTheme="majorBidi" w:eastAsia="Linux Libertine" w:hAnsiTheme="majorBidi" w:cstheme="majorBidi"/>
            <w:color w:val="000000" w:themeColor="text1"/>
            <w:sz w:val="24"/>
            <w:szCs w:val="24"/>
          </w:rPr>
          <w:delText>'</w:delText>
        </w:r>
      </w:del>
      <w:r w:rsidRPr="00470AAB">
        <w:rPr>
          <w:rFonts w:asciiTheme="majorBidi" w:eastAsia="Linux Libertine" w:hAnsiTheme="majorBidi" w:cstheme="majorBidi"/>
          <w:color w:val="000000" w:themeColor="text1"/>
          <w:sz w:val="24"/>
          <w:szCs w:val="24"/>
        </w:rPr>
        <w:t xml:space="preserve">s structure and relationships, helping </w:t>
      </w:r>
      <w:del w:id="450" w:author="Ally Hartzell" w:date="2024-12-09T13:27:00Z" w16du:dateUtc="2024-12-09T20:27:00Z">
        <w:r w:rsidRPr="00470AAB" w:rsidDel="00695073">
          <w:rPr>
            <w:rFonts w:asciiTheme="majorBidi" w:eastAsia="Linux Libertine" w:hAnsiTheme="majorBidi" w:cstheme="majorBidi"/>
            <w:color w:val="000000" w:themeColor="text1"/>
            <w:sz w:val="24"/>
            <w:szCs w:val="24"/>
          </w:rPr>
          <w:delText xml:space="preserve">to better </w:delText>
        </w:r>
      </w:del>
      <w:r w:rsidRPr="00470AAB">
        <w:rPr>
          <w:rFonts w:asciiTheme="majorBidi" w:eastAsia="Linux Libertine" w:hAnsiTheme="majorBidi" w:cstheme="majorBidi"/>
          <w:color w:val="000000" w:themeColor="text1"/>
          <w:sz w:val="24"/>
          <w:szCs w:val="24"/>
        </w:rPr>
        <w:t>distinguish patterns that may not be as apparent in lower</w:t>
      </w:r>
      <w:ins w:id="451" w:author="Ally Hartzell" w:date="2024-12-09T13:27:00Z" w16du:dateUtc="2024-12-09T20:27:00Z">
        <w:r w:rsidR="00695073">
          <w:rPr>
            <w:rFonts w:asciiTheme="majorBidi" w:eastAsia="Linux Libertine" w:hAnsiTheme="majorBidi" w:cstheme="majorBidi"/>
            <w:color w:val="000000" w:themeColor="text1"/>
            <w:sz w:val="24"/>
            <w:szCs w:val="24"/>
          </w:rPr>
          <w:t xml:space="preserve"> </w:t>
        </w:r>
      </w:ins>
      <w:del w:id="452" w:author="Ally Hartzell" w:date="2024-12-09T13:27:00Z" w16du:dateUtc="2024-12-09T20:27:00Z">
        <w:r w:rsidRPr="00470AAB" w:rsidDel="00695073">
          <w:rPr>
            <w:rFonts w:asciiTheme="majorBidi" w:eastAsia="Linux Libertine" w:hAnsiTheme="majorBidi" w:cstheme="majorBidi"/>
            <w:color w:val="000000" w:themeColor="text1"/>
            <w:sz w:val="24"/>
            <w:szCs w:val="24"/>
          </w:rPr>
          <w:delText>-</w:delText>
        </w:r>
      </w:del>
      <w:r w:rsidRPr="00470AAB">
        <w:rPr>
          <w:rFonts w:asciiTheme="majorBidi" w:eastAsia="Linux Libertine" w:hAnsiTheme="majorBidi" w:cstheme="majorBidi"/>
          <w:color w:val="000000" w:themeColor="text1"/>
          <w:sz w:val="24"/>
          <w:szCs w:val="24"/>
        </w:rPr>
        <w:t>dimensional representations. By transforming the 1</w:t>
      </w:r>
      <w:r w:rsidR="001A16F2">
        <w:rPr>
          <w:rFonts w:asciiTheme="majorBidi" w:eastAsia="Linux Libertine" w:hAnsiTheme="majorBidi" w:cstheme="majorBidi"/>
          <w:color w:val="000000" w:themeColor="text1"/>
          <w:sz w:val="24"/>
          <w:szCs w:val="24"/>
        </w:rPr>
        <w:t>3</w:t>
      </w:r>
      <w:r w:rsidRPr="00470AAB">
        <w:rPr>
          <w:rFonts w:asciiTheme="majorBidi" w:eastAsia="Linux Libertine" w:hAnsiTheme="majorBidi" w:cstheme="majorBidi"/>
          <w:color w:val="000000" w:themeColor="text1"/>
          <w:sz w:val="24"/>
          <w:szCs w:val="24"/>
        </w:rPr>
        <w:t xml:space="preserve"> columns into three principal components</w:t>
      </w:r>
      <w:r w:rsidR="001A16F2">
        <w:rPr>
          <w:rFonts w:asciiTheme="majorBidi" w:eastAsia="Linux Libertine" w:hAnsiTheme="majorBidi" w:cstheme="majorBidi"/>
          <w:color w:val="000000" w:themeColor="text1"/>
          <w:sz w:val="24"/>
          <w:szCs w:val="24"/>
        </w:rPr>
        <w:t>,</w:t>
      </w:r>
      <w:r w:rsidR="001E68C8" w:rsidRPr="00470AAB">
        <w:rPr>
          <w:rFonts w:asciiTheme="majorBidi" w:eastAsia="Linux Libertine" w:hAnsiTheme="majorBidi" w:cstheme="majorBidi"/>
          <w:color w:val="000000" w:themeColor="text1"/>
          <w:sz w:val="24"/>
          <w:szCs w:val="24"/>
        </w:rPr>
        <w:t xml:space="preserve"> </w:t>
      </w:r>
      <w:del w:id="453" w:author="Ally Hartzell" w:date="2024-12-09T13:27:00Z" w16du:dateUtc="2024-12-09T20:27:00Z">
        <w:r w:rsidR="001E68C8" w:rsidRPr="00470AAB" w:rsidDel="00695073">
          <w:rPr>
            <w:rFonts w:asciiTheme="majorBidi" w:eastAsia="Linux Libertine" w:hAnsiTheme="majorBidi" w:cstheme="majorBidi"/>
            <w:color w:val="000000" w:themeColor="text1"/>
            <w:sz w:val="24"/>
            <w:szCs w:val="24"/>
          </w:rPr>
          <w:delText>the</w:delText>
        </w:r>
        <w:r w:rsidRPr="00470AAB" w:rsidDel="00695073">
          <w:rPr>
            <w:rFonts w:asciiTheme="majorBidi" w:eastAsia="Linux Libertine" w:hAnsiTheme="majorBidi" w:cstheme="majorBidi"/>
            <w:color w:val="000000" w:themeColor="text1"/>
            <w:sz w:val="24"/>
            <w:szCs w:val="24"/>
          </w:rPr>
          <w:delText xml:space="preserve"> </w:delText>
        </w:r>
      </w:del>
      <w:r w:rsidRPr="00470AAB">
        <w:rPr>
          <w:rFonts w:asciiTheme="majorBidi" w:eastAsia="Linux Libertine" w:hAnsiTheme="majorBidi" w:cstheme="majorBidi"/>
          <w:color w:val="000000" w:themeColor="text1"/>
          <w:sz w:val="24"/>
          <w:szCs w:val="24"/>
        </w:rPr>
        <w:t>variance is maximized while simplifying the dat</w:t>
      </w:r>
      <w:r w:rsidR="001E68C8" w:rsidRPr="00470AAB">
        <w:rPr>
          <w:rFonts w:asciiTheme="majorBidi" w:eastAsia="Linux Libertine" w:hAnsiTheme="majorBidi" w:cstheme="majorBidi"/>
          <w:color w:val="000000" w:themeColor="text1"/>
          <w:sz w:val="24"/>
          <w:szCs w:val="24"/>
        </w:rPr>
        <w:t>a</w:t>
      </w:r>
      <w:ins w:id="454" w:author="Alexis Jones" w:date="2024-12-08T10:38:00Z" w16du:dateUtc="2024-12-08T16:38:00Z">
        <w:r w:rsidR="00C9691D">
          <w:rPr>
            <w:rFonts w:asciiTheme="majorBidi" w:eastAsia="Linux Libertine" w:hAnsiTheme="majorBidi" w:cstheme="majorBidi"/>
            <w:color w:val="000000" w:themeColor="text1"/>
            <w:sz w:val="24"/>
            <w:szCs w:val="24"/>
          </w:rPr>
          <w:t>,</w:t>
        </w:r>
      </w:ins>
      <w:r w:rsidR="001E68C8" w:rsidRPr="00470AAB">
        <w:rPr>
          <w:rFonts w:asciiTheme="majorBidi" w:eastAsia="Linux Libertine" w:hAnsiTheme="majorBidi" w:cstheme="majorBidi"/>
          <w:color w:val="000000" w:themeColor="text1"/>
          <w:sz w:val="24"/>
          <w:szCs w:val="24"/>
        </w:rPr>
        <w:t xml:space="preserve"> </w:t>
      </w:r>
      <w:del w:id="455" w:author="Ally Hartzell" w:date="2024-12-09T13:27:00Z" w16du:dateUtc="2024-12-09T20:27:00Z">
        <w:r w:rsidR="001E68C8" w:rsidRPr="00470AAB" w:rsidDel="00695073">
          <w:rPr>
            <w:rFonts w:asciiTheme="majorBidi" w:eastAsia="Linux Libertine" w:hAnsiTheme="majorBidi" w:cstheme="majorBidi"/>
            <w:color w:val="000000" w:themeColor="text1"/>
            <w:sz w:val="24"/>
            <w:szCs w:val="24"/>
          </w:rPr>
          <w:delText>which then</w:delText>
        </w:r>
        <w:r w:rsidRPr="00470AAB" w:rsidDel="00695073">
          <w:rPr>
            <w:rFonts w:asciiTheme="majorBidi" w:eastAsia="Linux Libertine" w:hAnsiTheme="majorBidi" w:cstheme="majorBidi"/>
            <w:color w:val="000000" w:themeColor="text1"/>
            <w:sz w:val="24"/>
            <w:szCs w:val="24"/>
          </w:rPr>
          <w:delText xml:space="preserve"> improv</w:delText>
        </w:r>
        <w:r w:rsidR="001E68C8" w:rsidRPr="00470AAB" w:rsidDel="00695073">
          <w:rPr>
            <w:rFonts w:asciiTheme="majorBidi" w:eastAsia="Linux Libertine" w:hAnsiTheme="majorBidi" w:cstheme="majorBidi"/>
            <w:color w:val="000000" w:themeColor="text1"/>
            <w:sz w:val="24"/>
            <w:szCs w:val="24"/>
          </w:rPr>
          <w:delText>es</w:delText>
        </w:r>
      </w:del>
      <w:ins w:id="456" w:author="Ally Hartzell" w:date="2024-12-09T13:27:00Z" w16du:dateUtc="2024-12-09T20:27:00Z">
        <w:r w:rsidR="00695073">
          <w:rPr>
            <w:rFonts w:asciiTheme="majorBidi" w:eastAsia="Linux Libertine" w:hAnsiTheme="majorBidi" w:cstheme="majorBidi"/>
            <w:color w:val="000000" w:themeColor="text1"/>
            <w:sz w:val="24"/>
            <w:szCs w:val="24"/>
          </w:rPr>
          <w:t>improving</w:t>
        </w:r>
      </w:ins>
      <w:r w:rsidRPr="00470AAB">
        <w:rPr>
          <w:rFonts w:asciiTheme="majorBidi" w:eastAsia="Linux Libertine" w:hAnsiTheme="majorBidi" w:cstheme="majorBidi"/>
          <w:color w:val="000000" w:themeColor="text1"/>
          <w:sz w:val="24"/>
          <w:szCs w:val="24"/>
        </w:rPr>
        <w:t xml:space="preserve"> the efficiency of downstream clustering and modeling steps.</w:t>
      </w:r>
    </w:p>
    <w:p w14:paraId="19DB06C0" w14:textId="77777777" w:rsidR="00C9691D" w:rsidRPr="00470AAB" w:rsidRDefault="00C9691D"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21D0FA86" w14:textId="48614CB8" w:rsidR="00B21844" w:rsidRPr="00470AAB" w:rsidRDefault="00B21844"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2</w:t>
      </w:r>
      <w:r w:rsidR="00C86EA2">
        <w:rPr>
          <w:rFonts w:asciiTheme="majorBidi" w:eastAsia="Linux Libertine" w:hAnsiTheme="majorBidi" w:cstheme="majorBidi"/>
          <w:b/>
          <w:bCs/>
          <w:color w:val="000000" w:themeColor="text1"/>
          <w:sz w:val="24"/>
          <w:szCs w:val="24"/>
        </w:rPr>
        <w:t>.1</w:t>
      </w:r>
    </w:p>
    <w:p w14:paraId="58C35D2A" w14:textId="2B872338" w:rsidR="00B21844" w:rsidRPr="00470AAB" w:rsidRDefault="00512C9E"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PCA Cumulative Explained Variance</w:t>
      </w:r>
      <w:r w:rsidR="00B21844" w:rsidRPr="00470AAB">
        <w:rPr>
          <w:rFonts w:asciiTheme="majorBidi" w:eastAsia="Linux Libertine" w:hAnsiTheme="majorBidi" w:cstheme="majorBidi"/>
          <w:i/>
          <w:iCs/>
          <w:color w:val="000000" w:themeColor="text1"/>
          <w:sz w:val="24"/>
          <w:szCs w:val="24"/>
        </w:rPr>
        <w:t xml:space="preserve"> Plot</w:t>
      </w:r>
    </w:p>
    <w:p w14:paraId="00780C92" w14:textId="6923AA37" w:rsidR="00E15049" w:rsidRPr="00775F12" w:rsidRDefault="001A16F2"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1A16F2">
        <w:rPr>
          <w:noProof/>
          <w:color w:val="000000" w:themeColor="text1"/>
        </w:rPr>
        <w:drawing>
          <wp:inline distT="0" distB="0" distL="0" distR="0" wp14:anchorId="010FB10E" wp14:editId="376C26EB">
            <wp:extent cx="2558005" cy="1804814"/>
            <wp:effectExtent l="0" t="0" r="0" b="0"/>
            <wp:docPr id="1085548967" name="Picture 1" descr="A graph of a number of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48967" name="Picture 1" descr="A graph of a number of components&#10;&#10;Description automatically generated"/>
                    <pic:cNvPicPr/>
                  </pic:nvPicPr>
                  <pic:blipFill>
                    <a:blip r:embed="rId27"/>
                    <a:stretch>
                      <a:fillRect/>
                    </a:stretch>
                  </pic:blipFill>
                  <pic:spPr>
                    <a:xfrm>
                      <a:off x="0" y="0"/>
                      <a:ext cx="2558005" cy="1804814"/>
                    </a:xfrm>
                    <a:prstGeom prst="rect">
                      <a:avLst/>
                    </a:prstGeom>
                  </pic:spPr>
                </pic:pic>
              </a:graphicData>
            </a:graphic>
          </wp:inline>
        </w:drawing>
      </w:r>
    </w:p>
    <w:p w14:paraId="33D894E9" w14:textId="6C92219F" w:rsidR="00C9691D" w:rsidDel="00695073" w:rsidRDefault="00C9691D" w:rsidP="00775F12">
      <w:pPr>
        <w:pBdr>
          <w:top w:val="nil"/>
          <w:left w:val="nil"/>
          <w:bottom w:val="nil"/>
          <w:right w:val="nil"/>
          <w:between w:val="nil"/>
        </w:pBdr>
        <w:spacing w:beforeLines="30" w:before="72" w:afterLines="30" w:after="72"/>
        <w:rPr>
          <w:ins w:id="457" w:author="Alexis Jones" w:date="2024-12-08T10:38:00Z" w16du:dateUtc="2024-12-08T16:38:00Z"/>
          <w:del w:id="458" w:author="Ally Hartzell" w:date="2024-12-09T13:29:00Z" w16du:dateUtc="2024-12-09T20:29:00Z"/>
          <w:rFonts w:asciiTheme="majorBidi" w:eastAsia="Linux Libertine" w:hAnsiTheme="majorBidi" w:cstheme="majorBidi"/>
          <w:b/>
          <w:bCs/>
          <w:color w:val="000000" w:themeColor="text1"/>
          <w:sz w:val="24"/>
          <w:szCs w:val="24"/>
        </w:rPr>
      </w:pPr>
    </w:p>
    <w:p w14:paraId="798940EA" w14:textId="0A929130" w:rsidR="00403EBC" w:rsidRPr="00470AAB"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2</w:t>
      </w:r>
      <w:r w:rsidR="00C86EA2">
        <w:rPr>
          <w:rFonts w:asciiTheme="majorBidi" w:eastAsia="Linux Libertine" w:hAnsiTheme="majorBidi" w:cstheme="majorBidi"/>
          <w:b/>
          <w:bCs/>
          <w:color w:val="000000" w:themeColor="text1"/>
          <w:sz w:val="24"/>
          <w:szCs w:val="24"/>
        </w:rPr>
        <w:t>.2</w:t>
      </w:r>
    </w:p>
    <w:p w14:paraId="0C76B81D" w14:textId="20CC771A" w:rsidR="00403EBC" w:rsidRPr="00470AAB"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3D PCA Plot of </w:t>
      </w:r>
      <w:r w:rsidR="004B3DA3">
        <w:rPr>
          <w:rFonts w:asciiTheme="majorBidi" w:eastAsia="Linux Libertine" w:hAnsiTheme="majorBidi" w:cstheme="majorBidi"/>
          <w:i/>
          <w:iCs/>
          <w:color w:val="000000" w:themeColor="text1"/>
          <w:sz w:val="24"/>
          <w:szCs w:val="24"/>
        </w:rPr>
        <w:t xml:space="preserve">Three </w:t>
      </w:r>
      <w:r w:rsidR="005E4191">
        <w:rPr>
          <w:rFonts w:asciiTheme="majorBidi" w:eastAsia="Linux Libertine" w:hAnsiTheme="majorBidi" w:cstheme="majorBidi"/>
          <w:i/>
          <w:iCs/>
          <w:color w:val="000000" w:themeColor="text1"/>
          <w:sz w:val="24"/>
          <w:szCs w:val="24"/>
        </w:rPr>
        <w:t xml:space="preserve">PBMC </w:t>
      </w:r>
      <w:r w:rsidR="00863F29">
        <w:rPr>
          <w:rFonts w:asciiTheme="majorBidi" w:eastAsia="Linux Libertine" w:hAnsiTheme="majorBidi" w:cstheme="majorBidi"/>
          <w:i/>
          <w:iCs/>
          <w:color w:val="000000" w:themeColor="text1"/>
          <w:sz w:val="24"/>
          <w:szCs w:val="24"/>
        </w:rPr>
        <w:t>Components</w:t>
      </w:r>
    </w:p>
    <w:p w14:paraId="0BA9601A" w14:textId="0B346674" w:rsidR="003D38FE" w:rsidRPr="00381D7F"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A01ED05" wp14:editId="5848812E">
            <wp:extent cx="2971800" cy="2143125"/>
            <wp:effectExtent l="0" t="0" r="0" b="3175"/>
            <wp:docPr id="1395417943" name="Picture 1" descr="A graph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17943" name="Picture 1" descr="A graph of different colors&#10;&#10;Description automatically generated with medium confidence"/>
                    <pic:cNvPicPr/>
                  </pic:nvPicPr>
                  <pic:blipFill>
                    <a:blip r:embed="rId28"/>
                    <a:stretch>
                      <a:fillRect/>
                    </a:stretch>
                  </pic:blipFill>
                  <pic:spPr>
                    <a:xfrm>
                      <a:off x="0" y="0"/>
                      <a:ext cx="2971800" cy="2143125"/>
                    </a:xfrm>
                    <a:prstGeom prst="rect">
                      <a:avLst/>
                    </a:prstGeom>
                  </pic:spPr>
                </pic:pic>
              </a:graphicData>
            </a:graphic>
          </wp:inline>
        </w:drawing>
      </w:r>
    </w:p>
    <w:p w14:paraId="625F86DF" w14:textId="77777777" w:rsidR="00C9691D" w:rsidRDefault="00C9691D" w:rsidP="00775F12">
      <w:pPr>
        <w:pStyle w:val="Head3"/>
        <w:spacing w:beforeLines="30" w:before="72" w:afterLines="30" w:after="72"/>
        <w:rPr>
          <w:ins w:id="459" w:author="Alexis Jones" w:date="2024-12-08T10:38:00Z" w16du:dateUtc="2024-12-08T16:38:00Z"/>
        </w:rPr>
      </w:pPr>
    </w:p>
    <w:p w14:paraId="37F9E7FF" w14:textId="07950B4A" w:rsidR="00B527A7" w:rsidRPr="00470AAB" w:rsidRDefault="00B527A7" w:rsidP="00775F12">
      <w:pPr>
        <w:pStyle w:val="Head3"/>
        <w:spacing w:beforeLines="30" w:before="72" w:afterLines="30" w:after="72"/>
      </w:pPr>
      <w:r w:rsidRPr="00470AAB">
        <w:t>4.</w:t>
      </w:r>
      <w:r w:rsidR="00E15049">
        <w:t>6</w:t>
      </w:r>
      <w:r w:rsidRPr="00470AAB">
        <w:t>.</w:t>
      </w:r>
      <w:r w:rsidR="00815E87">
        <w:t>3</w:t>
      </w:r>
      <w:r w:rsidRPr="00470AAB">
        <w:t xml:space="preserve"> </w:t>
      </w:r>
      <w:r w:rsidR="00162404" w:rsidRPr="00470AAB">
        <w:t>T-</w:t>
      </w:r>
      <w:ins w:id="460" w:author="Ally Hartzell" w:date="2024-12-09T12:54:00Z" w16du:dateUtc="2024-12-09T19:54:00Z">
        <w:r w:rsidR="009D343F">
          <w:t>D</w:t>
        </w:r>
      </w:ins>
      <w:del w:id="461" w:author="Ally Hartzell" w:date="2024-12-09T12:54:00Z" w16du:dateUtc="2024-12-09T19:54:00Z">
        <w:r w:rsidR="00162404" w:rsidRPr="00470AAB" w:rsidDel="009D343F">
          <w:delText>d</w:delText>
        </w:r>
      </w:del>
      <w:r w:rsidR="00162404" w:rsidRPr="00470AAB">
        <w:t xml:space="preserve">istributed Neighbor Embedding </w:t>
      </w:r>
      <w:del w:id="462" w:author="Alexis Jones" w:date="2024-12-08T10:39:00Z" w16du:dateUtc="2024-12-08T16:39:00Z">
        <w:r w:rsidR="00162404" w:rsidRPr="00470AAB" w:rsidDel="00C9691D">
          <w:delText>(</w:delText>
        </w:r>
        <w:r w:rsidRPr="00470AAB" w:rsidDel="00C9691D">
          <w:delText>T-SNE</w:delText>
        </w:r>
        <w:r w:rsidR="00162404" w:rsidRPr="00470AAB" w:rsidDel="00C9691D">
          <w:delText>)</w:delText>
        </w:r>
      </w:del>
    </w:p>
    <w:p w14:paraId="402A09DB" w14:textId="2347EAE6" w:rsidR="00810DBE" w:rsidRDefault="00DF7D3C" w:rsidP="00775F12">
      <w:pPr>
        <w:pBdr>
          <w:top w:val="nil"/>
          <w:left w:val="nil"/>
          <w:bottom w:val="nil"/>
          <w:right w:val="nil"/>
          <w:between w:val="nil"/>
        </w:pBdr>
        <w:spacing w:beforeLines="30" w:before="72" w:afterLines="30" w:after="72"/>
        <w:rPr>
          <w:ins w:id="463" w:author="Alexis Jones" w:date="2024-12-08T10:43:00Z" w16du:dateUtc="2024-12-08T16:43:00Z"/>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Using t-SNE helps analysts capture local structures in high-dimensional data. Using three resulting components from PCA, t-SNE aids in being able to visualize different clusters while still being memory-efficient</w:t>
      </w:r>
      <w:r w:rsidR="00C142D2">
        <w:rPr>
          <w:rFonts w:asciiTheme="majorBidi" w:eastAsia="Linux Libertine" w:hAnsiTheme="majorBidi" w:cstheme="majorBidi"/>
          <w:color w:val="000000" w:themeColor="text1"/>
          <w:sz w:val="24"/>
          <w:szCs w:val="24"/>
        </w:rPr>
        <w:t xml:space="preserve"> due to this algorithm</w:t>
      </w:r>
      <w:del w:id="464" w:author="Alexis Jones" w:date="2024-12-08T10:40:00Z" w16du:dateUtc="2024-12-08T16:40:00Z">
        <w:r w:rsidR="00C142D2" w:rsidDel="009449A2">
          <w:rPr>
            <w:rFonts w:asciiTheme="majorBidi" w:eastAsia="Linux Libertine" w:hAnsiTheme="majorBidi" w:cstheme="majorBidi"/>
            <w:color w:val="000000" w:themeColor="text1"/>
            <w:sz w:val="24"/>
            <w:szCs w:val="24"/>
          </w:rPr>
          <w:delText xml:space="preserve"> only</w:delText>
        </w:r>
      </w:del>
      <w:r w:rsidR="00C142D2">
        <w:rPr>
          <w:rFonts w:asciiTheme="majorBidi" w:eastAsia="Linux Libertine" w:hAnsiTheme="majorBidi" w:cstheme="majorBidi"/>
          <w:color w:val="000000" w:themeColor="text1"/>
          <w:sz w:val="24"/>
          <w:szCs w:val="24"/>
        </w:rPr>
        <w:t xml:space="preserve"> storing the distances of k-nearest neighbors only rather than of all points </w:t>
      </w:r>
      <w:del w:id="465" w:author="Ally Hartzell" w:date="2024-12-09T13:21:00Z" w16du:dateUtc="2024-12-09T20:21:00Z">
        <w:r w:rsidR="00C142D2" w:rsidDel="00695073">
          <w:rPr>
            <w:rFonts w:asciiTheme="majorBidi" w:eastAsia="Linux Libertine" w:hAnsiTheme="majorBidi" w:cstheme="majorBidi"/>
            <w:color w:val="000000" w:themeColor="text1"/>
            <w:sz w:val="24"/>
            <w:szCs w:val="24"/>
          </w:rPr>
          <w:delText>within</w:delText>
        </w:r>
      </w:del>
      <w:ins w:id="466" w:author="Ally Hartzell" w:date="2024-12-09T13:21:00Z" w16du:dateUtc="2024-12-09T20:21:00Z">
        <w:r w:rsidR="00695073">
          <w:rPr>
            <w:rFonts w:asciiTheme="majorBidi" w:eastAsia="Linux Libertine" w:hAnsiTheme="majorBidi" w:cstheme="majorBidi"/>
            <w:color w:val="000000" w:themeColor="text1"/>
            <w:sz w:val="24"/>
            <w:szCs w:val="24"/>
          </w:rPr>
          <w:t>in</w:t>
        </w:r>
      </w:ins>
      <w:r w:rsidR="00C142D2">
        <w:rPr>
          <w:rFonts w:asciiTheme="majorBidi" w:eastAsia="Linux Libertine" w:hAnsiTheme="majorBidi" w:cstheme="majorBidi"/>
          <w:color w:val="000000" w:themeColor="text1"/>
          <w:sz w:val="24"/>
          <w:szCs w:val="24"/>
        </w:rPr>
        <w:t xml:space="preserve"> the data.</w:t>
      </w:r>
      <w:r w:rsidR="00992844">
        <w:rPr>
          <w:rFonts w:asciiTheme="majorBidi" w:eastAsia="Linux Libertine" w:hAnsiTheme="majorBidi" w:cstheme="majorBidi"/>
          <w:color w:val="000000" w:themeColor="text1"/>
          <w:sz w:val="24"/>
          <w:szCs w:val="24"/>
        </w:rPr>
        <w:t xml:space="preserve"> Further, according to </w:t>
      </w:r>
      <w:proofErr w:type="spellStart"/>
      <w:r w:rsidR="00992844">
        <w:rPr>
          <w:rFonts w:asciiTheme="majorBidi" w:eastAsia="Linux Libertine" w:hAnsiTheme="majorBidi" w:cstheme="majorBidi"/>
          <w:color w:val="000000" w:themeColor="text1"/>
          <w:sz w:val="24"/>
          <w:szCs w:val="24"/>
        </w:rPr>
        <w:t>Policar</w:t>
      </w:r>
      <w:proofErr w:type="spellEnd"/>
      <w:r w:rsidR="00992844">
        <w:rPr>
          <w:rFonts w:asciiTheme="majorBidi" w:eastAsia="Linux Libertine" w:hAnsiTheme="majorBidi" w:cstheme="majorBidi"/>
          <w:color w:val="000000" w:themeColor="text1"/>
          <w:sz w:val="24"/>
          <w:szCs w:val="24"/>
        </w:rPr>
        <w:t xml:space="preserve"> (2023), this implementation of t-SNE reduction results in a computational </w:t>
      </w:r>
      <w:r w:rsidR="00992844" w:rsidRPr="009449A2">
        <w:rPr>
          <w:rFonts w:ascii="Times New Roman" w:eastAsia="Linux Libertine" w:hAnsi="Times New Roman" w:cs="Times New Roman"/>
          <w:color w:val="000000" w:themeColor="text1"/>
          <w:sz w:val="24"/>
          <w:szCs w:val="24"/>
          <w:rPrChange w:id="467" w:author="Alexis Jones" w:date="2024-12-08T10:40:00Z" w16du:dateUtc="2024-12-08T16:40:00Z">
            <w:rPr>
              <w:rFonts w:asciiTheme="majorBidi" w:eastAsia="Linux Libertine" w:hAnsiTheme="majorBidi" w:cstheme="majorBidi"/>
              <w:color w:val="000000" w:themeColor="text1"/>
              <w:sz w:val="24"/>
              <w:szCs w:val="24"/>
            </w:rPr>
          </w:rPrChange>
        </w:rPr>
        <w:t xml:space="preserve">calculation of </w:t>
      </w:r>
      <m:oMath>
        <m:r>
          <m:rPr>
            <m:sty m:val="p"/>
          </m:rPr>
          <w:rPr>
            <w:rFonts w:ascii="Cambria Math" w:eastAsia="Linux Libertine" w:hAnsi="Cambria Math" w:cs="Times New Roman"/>
            <w:color w:val="000000" w:themeColor="text1"/>
            <w:sz w:val="24"/>
            <w:szCs w:val="24"/>
          </w:rPr>
          <m:t>Ο</m:t>
        </m:r>
        <m:r>
          <w:rPr>
            <w:rFonts w:ascii="Cambria Math" w:eastAsia="Linux Libertine" w:hAnsi="Cambria Math" w:cs="Times New Roman"/>
            <w:color w:val="000000" w:themeColor="text1"/>
            <w:sz w:val="24"/>
            <w:szCs w:val="24"/>
          </w:rPr>
          <m:t>(</m:t>
        </m:r>
        <m:r>
          <m:rPr>
            <m:sty m:val="p"/>
          </m:rPr>
          <w:rPr>
            <w:rFonts w:ascii="Cambria Math" w:eastAsia="Linux Libertine" w:hAnsi="Cambria Math" w:cs="Times New Roman"/>
            <w:color w:val="000000" w:themeColor="text1"/>
            <w:sz w:val="24"/>
            <w:szCs w:val="24"/>
          </w:rPr>
          <m:t>Ν</m:t>
        </m:r>
        <m:r>
          <w:rPr>
            <w:rFonts w:ascii="Cambria Math" w:eastAsia="Linux Libertine" w:hAnsi="Cambria Math" w:cs="Times New Roman"/>
            <w:color w:val="000000" w:themeColor="text1"/>
            <w:sz w:val="24"/>
            <w:szCs w:val="24"/>
          </w:rPr>
          <m:t>)</m:t>
        </m:r>
      </m:oMath>
      <w:del w:id="468" w:author="Alexis Jones" w:date="2024-12-08T10:41:00Z" w16du:dateUtc="2024-12-08T16:41:00Z">
        <w:r w:rsidR="00992844" w:rsidRPr="009449A2" w:rsidDel="009449A2">
          <w:rPr>
            <w:rFonts w:ascii="Times New Roman" w:eastAsia="Linux Libertine" w:hAnsi="Times New Roman" w:cs="Times New Roman"/>
            <w:color w:val="000000" w:themeColor="text1"/>
            <w:sz w:val="24"/>
            <w:szCs w:val="24"/>
            <w:rPrChange w:id="469" w:author="Alexis Jones" w:date="2024-12-08T10:40:00Z" w16du:dateUtc="2024-12-08T16:40:00Z">
              <w:rPr>
                <w:rFonts w:asciiTheme="majorBidi" w:eastAsia="Linux Libertine" w:hAnsiTheme="majorBidi" w:cstheme="majorBidi"/>
                <w:color w:val="000000" w:themeColor="text1"/>
                <w:sz w:val="24"/>
                <w:szCs w:val="24"/>
              </w:rPr>
            </w:rPrChange>
          </w:rPr>
          <w:delText xml:space="preserve"> </w:delText>
        </w:r>
      </w:del>
      <w:r w:rsidR="00992844" w:rsidRPr="009449A2">
        <w:rPr>
          <w:rFonts w:ascii="Times New Roman" w:eastAsia="Linux Libertine" w:hAnsi="Times New Roman" w:cs="Times New Roman"/>
          <w:color w:val="000000" w:themeColor="text1"/>
          <w:sz w:val="24"/>
          <w:szCs w:val="24"/>
          <w:rPrChange w:id="470" w:author="Alexis Jones" w:date="2024-12-08T10:40:00Z" w16du:dateUtc="2024-12-08T16:40:00Z">
            <w:rPr>
              <w:rFonts w:asciiTheme="majorBidi" w:eastAsia="Linux Libertine" w:hAnsiTheme="majorBidi" w:cstheme="majorBidi"/>
              <w:color w:val="000000" w:themeColor="text1"/>
              <w:sz w:val="24"/>
              <w:szCs w:val="24"/>
            </w:rPr>
          </w:rPrChange>
        </w:rPr>
        <w:t xml:space="preserve"> and a look</w:t>
      </w:r>
      <w:ins w:id="471" w:author="Alexis Jones" w:date="2024-12-08T10:41:00Z" w16du:dateUtc="2024-12-08T16:41:00Z">
        <w:r w:rsidR="009449A2">
          <w:rPr>
            <w:rFonts w:ascii="Times New Roman" w:eastAsia="Linux Libertine" w:hAnsi="Times New Roman" w:cs="Times New Roman"/>
            <w:color w:val="000000" w:themeColor="text1"/>
            <w:sz w:val="24"/>
            <w:szCs w:val="24"/>
          </w:rPr>
          <w:t>-</w:t>
        </w:r>
      </w:ins>
      <w:del w:id="472" w:author="Alexis Jones" w:date="2024-12-08T10:41:00Z" w16du:dateUtc="2024-12-08T16:41:00Z">
        <w:r w:rsidR="00992844" w:rsidRPr="009449A2" w:rsidDel="009449A2">
          <w:rPr>
            <w:rFonts w:ascii="Times New Roman" w:eastAsia="Linux Libertine" w:hAnsi="Times New Roman" w:cs="Times New Roman"/>
            <w:color w:val="000000" w:themeColor="text1"/>
            <w:sz w:val="24"/>
            <w:szCs w:val="24"/>
            <w:rPrChange w:id="473" w:author="Alexis Jones" w:date="2024-12-08T10:40:00Z" w16du:dateUtc="2024-12-08T16:40:00Z">
              <w:rPr>
                <w:rFonts w:asciiTheme="majorBidi" w:eastAsia="Linux Libertine" w:hAnsiTheme="majorBidi" w:cstheme="majorBidi"/>
                <w:color w:val="000000" w:themeColor="text1"/>
                <w:sz w:val="24"/>
                <w:szCs w:val="24"/>
              </w:rPr>
            </w:rPrChange>
          </w:rPr>
          <w:delText xml:space="preserve"> </w:delText>
        </w:r>
      </w:del>
      <w:r w:rsidR="00992844" w:rsidRPr="009449A2">
        <w:rPr>
          <w:rFonts w:ascii="Times New Roman" w:eastAsia="Linux Libertine" w:hAnsi="Times New Roman" w:cs="Times New Roman"/>
          <w:color w:val="000000" w:themeColor="text1"/>
          <w:sz w:val="24"/>
          <w:szCs w:val="24"/>
          <w:rPrChange w:id="474" w:author="Alexis Jones" w:date="2024-12-08T10:40:00Z" w16du:dateUtc="2024-12-08T16:40:00Z">
            <w:rPr>
              <w:rFonts w:asciiTheme="majorBidi" w:eastAsia="Linux Libertine" w:hAnsiTheme="majorBidi" w:cstheme="majorBidi"/>
              <w:color w:val="000000" w:themeColor="text1"/>
              <w:sz w:val="24"/>
              <w:szCs w:val="24"/>
            </w:rPr>
          </w:rPrChange>
        </w:rPr>
        <w:t xml:space="preserve">up read time of </w:t>
      </w:r>
      <m:oMath>
        <m:r>
          <m:rPr>
            <m:sty m:val="p"/>
          </m:rPr>
          <w:rPr>
            <w:rFonts w:ascii="Cambria Math" w:eastAsia="Linux Libertine" w:hAnsi="Cambria Math" w:cs="Times New Roman"/>
            <w:color w:val="000000" w:themeColor="text1"/>
            <w:sz w:val="24"/>
            <w:szCs w:val="24"/>
          </w:rPr>
          <m:t>Ο</m:t>
        </m:r>
        <m:r>
          <w:rPr>
            <w:rFonts w:ascii="Cambria Math" w:eastAsia="Linux Libertine" w:hAnsi="Cambria Math" w:cs="Times New Roman"/>
            <w:color w:val="000000" w:themeColor="text1"/>
            <w:sz w:val="24"/>
            <w:szCs w:val="24"/>
          </w:rPr>
          <m:t>(</m:t>
        </m:r>
        <m:r>
          <m:rPr>
            <m:sty m:val="p"/>
          </m:rPr>
          <w:rPr>
            <w:rFonts w:ascii="Cambria Math" w:eastAsia="Linux Libertine" w:hAnsi="Cambria Math" w:cs="Times New Roman"/>
            <w:color w:val="000000" w:themeColor="text1"/>
            <w:sz w:val="24"/>
            <w:szCs w:val="24"/>
          </w:rPr>
          <m:t>Ν</m:t>
        </m:r>
        <m:func>
          <m:funcPr>
            <m:ctrlPr>
              <w:ins w:id="475" w:author="Ally Hartzell" w:date="2024-12-09T12:52:00Z" w16du:dateUtc="2024-12-09T19:52:00Z">
                <w:rPr>
                  <w:rFonts w:ascii="Cambria Math" w:eastAsia="Linux Libertine" w:hAnsi="Cambria Math" w:cs="Times New Roman"/>
                  <w:i/>
                  <w:color w:val="000000" w:themeColor="text1"/>
                  <w:sz w:val="24"/>
                  <w:szCs w:val="24"/>
                </w:rPr>
              </w:ins>
            </m:ctrlPr>
          </m:funcPr>
          <m:fName>
            <m:r>
              <m:rPr>
                <m:sty m:val="p"/>
              </m:rPr>
              <w:rPr>
                <w:rFonts w:ascii="Cambria Math" w:eastAsia="Linux Libertine" w:hAnsi="Cambria Math" w:cs="Times New Roman"/>
                <w:color w:val="000000" w:themeColor="text1"/>
                <w:sz w:val="24"/>
                <w:szCs w:val="24"/>
              </w:rPr>
              <m:t>log</m:t>
            </m:r>
          </m:fName>
          <m:e>
            <m:r>
              <m:rPr>
                <m:sty m:val="p"/>
              </m:rPr>
              <w:rPr>
                <w:rFonts w:ascii="Cambria Math" w:eastAsia="Linux Libertine" w:hAnsi="Cambria Math" w:cs="Times New Roman"/>
                <w:color w:val="000000" w:themeColor="text1"/>
                <w:sz w:val="24"/>
                <w:szCs w:val="24"/>
              </w:rPr>
              <m:t>Ν</m:t>
            </m:r>
          </m:e>
        </m:func>
        <m:r>
          <w:rPr>
            <w:rFonts w:ascii="Cambria Math" w:eastAsia="Linux Libertine" w:hAnsi="Cambria Math" w:cs="Times New Roman"/>
            <w:color w:val="000000" w:themeColor="text1"/>
            <w:sz w:val="24"/>
            <w:szCs w:val="24"/>
          </w:rPr>
          <m:t>)</m:t>
        </m:r>
      </m:oMath>
      <w:r w:rsidR="00992844" w:rsidRPr="009449A2">
        <w:rPr>
          <w:rFonts w:ascii="Times New Roman" w:eastAsia="Linux Libertine" w:hAnsi="Times New Roman" w:cs="Times New Roman"/>
          <w:color w:val="000000" w:themeColor="text1"/>
          <w:sz w:val="24"/>
          <w:szCs w:val="24"/>
          <w:rPrChange w:id="476" w:author="Alexis Jones" w:date="2024-12-08T10:40:00Z" w16du:dateUtc="2024-12-08T16:40:00Z">
            <w:rPr>
              <w:rFonts w:asciiTheme="majorBidi" w:eastAsia="Linux Libertine" w:hAnsiTheme="majorBidi" w:cstheme="majorBidi"/>
              <w:color w:val="000000" w:themeColor="text1"/>
              <w:sz w:val="24"/>
              <w:szCs w:val="24"/>
            </w:rPr>
          </w:rPrChange>
        </w:rPr>
        <w:t>,</w:t>
      </w:r>
      <w:r w:rsidR="00992844">
        <w:rPr>
          <w:rFonts w:asciiTheme="majorBidi" w:eastAsia="Linux Libertine" w:hAnsiTheme="majorBidi" w:cstheme="majorBidi"/>
          <w:color w:val="000000" w:themeColor="text1"/>
          <w:sz w:val="24"/>
          <w:szCs w:val="24"/>
        </w:rPr>
        <w:t xml:space="preserve"> which is far more efficient than the pair-wise calculations </w:t>
      </w:r>
      <w:r w:rsidR="007B7F82">
        <w:rPr>
          <w:rFonts w:asciiTheme="majorBidi" w:eastAsia="Linux Libertine" w:hAnsiTheme="majorBidi" w:cstheme="majorBidi"/>
          <w:color w:val="000000" w:themeColor="text1"/>
          <w:sz w:val="24"/>
          <w:szCs w:val="24"/>
        </w:rPr>
        <w:t xml:space="preserve">and storage </w:t>
      </w:r>
      <w:r w:rsidR="00992844">
        <w:rPr>
          <w:rFonts w:asciiTheme="majorBidi" w:eastAsia="Linux Libertine" w:hAnsiTheme="majorBidi" w:cstheme="majorBidi"/>
          <w:color w:val="000000" w:themeColor="text1"/>
          <w:sz w:val="24"/>
          <w:szCs w:val="24"/>
        </w:rPr>
        <w:t xml:space="preserve">required </w:t>
      </w:r>
      <w:r w:rsidR="007B7F82">
        <w:rPr>
          <w:rFonts w:asciiTheme="majorBidi" w:eastAsia="Linux Libertine" w:hAnsiTheme="majorBidi" w:cstheme="majorBidi"/>
          <w:color w:val="000000" w:themeColor="text1"/>
          <w:sz w:val="24"/>
          <w:szCs w:val="24"/>
        </w:rPr>
        <w:t>from the original</w:t>
      </w:r>
      <w:ins w:id="477" w:author="Alexis Jones" w:date="2024-12-08T10:41:00Z" w16du:dateUtc="2024-12-08T16:41:00Z">
        <w:r w:rsidR="009449A2">
          <w:rPr>
            <w:rFonts w:asciiTheme="majorBidi" w:eastAsia="Linux Libertine" w:hAnsiTheme="majorBidi" w:cstheme="majorBidi"/>
            <w:color w:val="000000" w:themeColor="text1"/>
            <w:sz w:val="24"/>
            <w:szCs w:val="24"/>
          </w:rPr>
          <w:t xml:space="preserve">, </w:t>
        </w:r>
      </w:ins>
      <w:del w:id="478" w:author="Alexis Jones" w:date="2024-12-08T10:41:00Z" w16du:dateUtc="2024-12-08T16:41:00Z">
        <w:r w:rsidR="007B7F82" w:rsidDel="009449A2">
          <w:rPr>
            <w:rFonts w:asciiTheme="majorBidi" w:eastAsia="Linux Libertine" w:hAnsiTheme="majorBidi" w:cstheme="majorBidi"/>
            <w:color w:val="000000" w:themeColor="text1"/>
            <w:sz w:val="24"/>
            <w:szCs w:val="24"/>
          </w:rPr>
          <w:delText xml:space="preserve"> </w:delText>
        </w:r>
        <w:r w:rsidR="00992844" w:rsidDel="009449A2">
          <w:rPr>
            <w:rFonts w:asciiTheme="majorBidi" w:eastAsia="Linux Libertine" w:hAnsiTheme="majorBidi" w:cstheme="majorBidi"/>
            <w:color w:val="000000" w:themeColor="text1"/>
            <w:sz w:val="24"/>
            <w:szCs w:val="24"/>
          </w:rPr>
          <w:delText xml:space="preserve">that would </w:delText>
        </w:r>
      </w:del>
      <w:r w:rsidR="00992844">
        <w:rPr>
          <w:rFonts w:asciiTheme="majorBidi" w:eastAsia="Linux Libertine" w:hAnsiTheme="majorBidi" w:cstheme="majorBidi"/>
          <w:color w:val="000000" w:themeColor="text1"/>
          <w:sz w:val="24"/>
          <w:szCs w:val="24"/>
        </w:rPr>
        <w:t>cost</w:t>
      </w:r>
      <w:ins w:id="479" w:author="Alexis Jones" w:date="2024-12-08T10:41:00Z" w16du:dateUtc="2024-12-08T16:41:00Z">
        <w:r w:rsidR="009449A2">
          <w:rPr>
            <w:rFonts w:asciiTheme="majorBidi" w:eastAsia="Linux Libertine" w:hAnsiTheme="majorBidi" w:cstheme="majorBidi"/>
            <w:color w:val="000000" w:themeColor="text1"/>
            <w:sz w:val="24"/>
            <w:szCs w:val="24"/>
          </w:rPr>
          <w:t>ing</w:t>
        </w:r>
      </w:ins>
      <w:r w:rsidR="00992844">
        <w:rPr>
          <w:rFonts w:asciiTheme="majorBidi" w:eastAsia="Linux Libertine" w:hAnsiTheme="majorBidi" w:cstheme="majorBidi"/>
          <w:color w:val="000000" w:themeColor="text1"/>
          <w:sz w:val="24"/>
          <w:szCs w:val="24"/>
        </w:rPr>
        <w:t xml:space="preserve"> </w:t>
      </w:r>
      <m:oMath>
        <m:r>
          <m:rPr>
            <m:sty m:val="p"/>
          </m:rPr>
          <w:rPr>
            <w:rFonts w:ascii="Cambria Math" w:eastAsia="Linux Libertine" w:hAnsi="Cambria Math" w:cstheme="majorBidi"/>
            <w:color w:val="000000" w:themeColor="text1"/>
            <w:sz w:val="24"/>
            <w:szCs w:val="24"/>
          </w:rPr>
          <m:t>Ο</m:t>
        </m:r>
        <m:d>
          <m:dPr>
            <m:ctrlPr>
              <w:ins w:id="480" w:author="Ally Hartzell" w:date="2024-12-09T12:52:00Z" w16du:dateUtc="2024-12-09T19:52:00Z">
                <w:rPr>
                  <w:rFonts w:ascii="Cambria Math" w:eastAsia="Linux Libertine" w:hAnsi="Cambria Math" w:cstheme="majorBidi"/>
                  <w:i/>
                  <w:color w:val="000000" w:themeColor="text1"/>
                  <w:sz w:val="24"/>
                  <w:szCs w:val="24"/>
                </w:rPr>
              </w:ins>
            </m:ctrlPr>
          </m:dPr>
          <m:e>
            <m:sSup>
              <m:sSupPr>
                <m:ctrlPr>
                  <w:ins w:id="481" w:author="Ally Hartzell" w:date="2024-12-09T12:52:00Z" w16du:dateUtc="2024-12-09T19:52:00Z">
                    <w:rPr>
                      <w:rFonts w:ascii="Cambria Math" w:eastAsia="Linux Libertine" w:hAnsi="Cambria Math" w:cstheme="majorBidi"/>
                      <w:color w:val="000000" w:themeColor="text1"/>
                      <w:sz w:val="24"/>
                      <w:szCs w:val="24"/>
                    </w:rPr>
                  </w:ins>
                </m:ctrlPr>
              </m:sSupPr>
              <m:e>
                <m:r>
                  <w:rPr>
                    <w:rFonts w:ascii="Cambria Math" w:eastAsia="Linux Libertine" w:hAnsi="Cambria Math" w:cstheme="majorBidi"/>
                    <w:color w:val="000000" w:themeColor="text1"/>
                    <w:sz w:val="24"/>
                    <w:szCs w:val="24"/>
                  </w:rPr>
                  <m:t>N</m:t>
                </m:r>
              </m:e>
              <m:sup>
                <m:r>
                  <w:rPr>
                    <w:rFonts w:ascii="Cambria Math" w:eastAsia="Linux Libertine" w:hAnsi="Cambria Math" w:cstheme="majorBidi"/>
                    <w:color w:val="000000" w:themeColor="text1"/>
                    <w:sz w:val="24"/>
                    <w:szCs w:val="24"/>
                  </w:rPr>
                  <m:t>2</m:t>
                </m:r>
              </m:sup>
            </m:sSup>
          </m:e>
        </m:d>
      </m:oMath>
      <w:r w:rsidR="007B7F82">
        <w:rPr>
          <w:rFonts w:asciiTheme="majorBidi" w:eastAsia="Linux Libertine" w:hAnsiTheme="majorBidi" w:cstheme="majorBidi"/>
          <w:color w:val="000000" w:themeColor="text1"/>
          <w:sz w:val="24"/>
          <w:szCs w:val="24"/>
        </w:rPr>
        <w:t>.</w:t>
      </w:r>
      <w:r w:rsidR="00992844">
        <w:rPr>
          <w:rFonts w:asciiTheme="majorBidi" w:eastAsia="Linux Libertine" w:hAnsiTheme="majorBidi" w:cstheme="majorBidi"/>
          <w:color w:val="000000" w:themeColor="text1"/>
          <w:sz w:val="24"/>
          <w:szCs w:val="24"/>
        </w:rPr>
        <w:t xml:space="preserve"> </w:t>
      </w:r>
      <w:r w:rsidR="00065407">
        <w:rPr>
          <w:rFonts w:asciiTheme="majorBidi" w:eastAsia="Linux Libertine" w:hAnsiTheme="majorBidi" w:cstheme="majorBidi"/>
          <w:color w:val="000000" w:themeColor="text1"/>
          <w:sz w:val="24"/>
          <w:szCs w:val="24"/>
        </w:rPr>
        <w:t>This</w:t>
      </w:r>
      <w:r w:rsidRPr="00470AAB">
        <w:rPr>
          <w:rFonts w:asciiTheme="majorBidi" w:eastAsia="Linux Libertine" w:hAnsiTheme="majorBidi" w:cstheme="majorBidi"/>
          <w:color w:val="000000" w:themeColor="text1"/>
          <w:sz w:val="24"/>
          <w:szCs w:val="24"/>
        </w:rPr>
        <w:t xml:space="preserve"> is a key consideration for our cost-effective solution</w:t>
      </w:r>
      <w:ins w:id="482" w:author="Alexis Jones" w:date="2024-12-08T10:42:00Z" w16du:dateUtc="2024-12-08T16:42:00Z">
        <w:r w:rsidR="00C71C81">
          <w:rPr>
            <w:rFonts w:asciiTheme="majorBidi" w:eastAsia="Linux Libertine" w:hAnsiTheme="majorBidi" w:cstheme="majorBidi"/>
            <w:color w:val="000000" w:themeColor="text1"/>
            <w:sz w:val="24"/>
            <w:szCs w:val="24"/>
          </w:rPr>
          <w:t>,</w:t>
        </w:r>
      </w:ins>
      <w:r w:rsidR="00065407">
        <w:rPr>
          <w:rFonts w:asciiTheme="majorBidi" w:eastAsia="Linux Libertine" w:hAnsiTheme="majorBidi" w:cstheme="majorBidi"/>
          <w:color w:val="000000" w:themeColor="text1"/>
          <w:sz w:val="24"/>
          <w:szCs w:val="24"/>
        </w:rPr>
        <w:t xml:space="preserve"> as the original constraints imply avoiding </w:t>
      </w:r>
      <w:ins w:id="483" w:author="Alexis Jones" w:date="2024-12-08T10:42:00Z" w16du:dateUtc="2024-12-08T16:42:00Z">
        <w:r w:rsidR="00C71C81">
          <w:rPr>
            <w:rFonts w:asciiTheme="majorBidi" w:eastAsia="Linux Libertine" w:hAnsiTheme="majorBidi" w:cstheme="majorBidi"/>
            <w:color w:val="000000" w:themeColor="text1"/>
            <w:sz w:val="24"/>
            <w:szCs w:val="24"/>
          </w:rPr>
          <w:t xml:space="preserve">the </w:t>
        </w:r>
      </w:ins>
      <w:r w:rsidR="00065407">
        <w:rPr>
          <w:rFonts w:asciiTheme="majorBidi" w:eastAsia="Linux Libertine" w:hAnsiTheme="majorBidi" w:cstheme="majorBidi"/>
          <w:color w:val="000000" w:themeColor="text1"/>
          <w:sz w:val="24"/>
          <w:szCs w:val="24"/>
        </w:rPr>
        <w:t>use of high-capital computing resources to achieve a competitive level of analysis</w:t>
      </w:r>
      <w:r w:rsidRPr="00470AAB">
        <w:rPr>
          <w:rFonts w:asciiTheme="majorBidi" w:eastAsia="Linux Libertine" w:hAnsiTheme="majorBidi" w:cstheme="majorBidi"/>
          <w:color w:val="000000" w:themeColor="text1"/>
          <w:sz w:val="24"/>
          <w:szCs w:val="24"/>
        </w:rPr>
        <w:t xml:space="preserve">. Because about </w:t>
      </w:r>
      <w:r w:rsidR="00915E08" w:rsidRPr="00470AAB">
        <w:rPr>
          <w:rFonts w:asciiTheme="majorBidi" w:eastAsia="Linux Libertine" w:hAnsiTheme="majorBidi" w:cstheme="majorBidi"/>
          <w:color w:val="000000" w:themeColor="text1"/>
          <w:sz w:val="24"/>
          <w:szCs w:val="24"/>
        </w:rPr>
        <w:t>99%</w:t>
      </w:r>
      <w:r w:rsidRPr="00470AAB">
        <w:rPr>
          <w:rFonts w:asciiTheme="majorBidi" w:eastAsia="Linux Libertine" w:hAnsiTheme="majorBidi" w:cstheme="majorBidi"/>
          <w:color w:val="000000" w:themeColor="text1"/>
          <w:sz w:val="24"/>
          <w:szCs w:val="24"/>
        </w:rPr>
        <w:t xml:space="preserve"> of the variance is still captured with only three components, the loss of </w:t>
      </w:r>
      <w:del w:id="484" w:author="Alexis Jones" w:date="2024-12-08T10:42:00Z" w16du:dateUtc="2024-12-08T16:42:00Z">
        <w:r w:rsidRPr="00470AAB" w:rsidDel="00C71C81">
          <w:rPr>
            <w:rFonts w:asciiTheme="majorBidi" w:eastAsia="Linux Libertine" w:hAnsiTheme="majorBidi" w:cstheme="majorBidi"/>
            <w:color w:val="000000" w:themeColor="text1"/>
            <w:sz w:val="24"/>
            <w:szCs w:val="24"/>
          </w:rPr>
          <w:delText>one-percent</w:delText>
        </w:r>
      </w:del>
      <w:ins w:id="485" w:author="Alexis Jones" w:date="2024-12-08T10:42:00Z" w16du:dateUtc="2024-12-08T16:42:00Z">
        <w:r w:rsidR="00C71C81">
          <w:rPr>
            <w:rFonts w:asciiTheme="majorBidi" w:eastAsia="Linux Libertine" w:hAnsiTheme="majorBidi" w:cstheme="majorBidi"/>
            <w:color w:val="000000" w:themeColor="text1"/>
            <w:sz w:val="24"/>
            <w:szCs w:val="24"/>
          </w:rPr>
          <w:t>1%</w:t>
        </w:r>
      </w:ins>
      <w:r w:rsidRPr="00470AAB">
        <w:rPr>
          <w:rFonts w:asciiTheme="majorBidi" w:eastAsia="Linux Libertine" w:hAnsiTheme="majorBidi" w:cstheme="majorBidi"/>
          <w:color w:val="000000" w:themeColor="text1"/>
          <w:sz w:val="24"/>
          <w:szCs w:val="24"/>
        </w:rPr>
        <w:t xml:space="preserve"> of the data for significant memory efficiency directly addresses expected hardware limitations with a computationally intensive algorithm such as t-SNE. Further, t-SNE directly addresses the subjectivity issue that lends to analysts potentially being inconsistent across multiple scatter plots. As </w:t>
      </w:r>
      <w:r w:rsidRPr="00470AAB">
        <w:rPr>
          <w:rFonts w:asciiTheme="majorBidi" w:eastAsia="Linux Libertine" w:hAnsiTheme="majorBidi" w:cstheme="majorBidi"/>
          <w:color w:val="000000" w:themeColor="text1"/>
          <w:sz w:val="24"/>
          <w:szCs w:val="24"/>
        </w:rPr>
        <w:t xml:space="preserve">such, this method provides clearer and more objective population boundaries for the purposes of gating where different clusters may be isolated for further downstream analysis as shown in 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3</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w:t>
      </w:r>
    </w:p>
    <w:p w14:paraId="070ED1D5" w14:textId="77777777" w:rsidR="00C71C81" w:rsidRDefault="00C71C81"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38DE3CEF" w14:textId="746C0EC4" w:rsidR="00DF7D3C" w:rsidRPr="00470AAB"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3</w:t>
      </w:r>
      <w:r w:rsidR="00C86EA2">
        <w:rPr>
          <w:rFonts w:asciiTheme="majorBidi" w:eastAsia="Linux Libertine" w:hAnsiTheme="majorBidi" w:cstheme="majorBidi"/>
          <w:b/>
          <w:bCs/>
          <w:color w:val="000000" w:themeColor="text1"/>
          <w:sz w:val="24"/>
          <w:szCs w:val="24"/>
        </w:rPr>
        <w:t>.1</w:t>
      </w:r>
    </w:p>
    <w:p w14:paraId="40D46AFA" w14:textId="62D1A056" w:rsidR="00DF7D3C" w:rsidRPr="00470AAB"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Working t-SNE Gating of CD19 </w:t>
      </w:r>
      <w:del w:id="486" w:author="Ally Hartzell" w:date="2024-12-09T12:56:00Z" w16du:dateUtc="2024-12-09T19:56:00Z">
        <w:r w:rsidRPr="00470AAB" w:rsidDel="009D343F">
          <w:rPr>
            <w:rFonts w:asciiTheme="majorBidi" w:eastAsia="Linux Libertine" w:hAnsiTheme="majorBidi" w:cstheme="majorBidi"/>
            <w:i/>
            <w:iCs/>
            <w:color w:val="000000" w:themeColor="text1"/>
            <w:sz w:val="24"/>
            <w:szCs w:val="24"/>
          </w:rPr>
          <w:delText>vs.</w:delText>
        </w:r>
      </w:del>
      <w:ins w:id="487" w:author="Ally Hartzell" w:date="2024-12-09T12:56:00Z" w16du:dateUtc="2024-12-09T19:56:00Z">
        <w:r w:rsidR="009D343F">
          <w:rPr>
            <w:rFonts w:asciiTheme="majorBidi" w:eastAsia="Linux Libertine" w:hAnsiTheme="majorBidi" w:cstheme="majorBidi"/>
            <w:i/>
            <w:iCs/>
            <w:color w:val="000000" w:themeColor="text1"/>
            <w:sz w:val="24"/>
            <w:szCs w:val="24"/>
          </w:rPr>
          <w:t>Versus</w:t>
        </w:r>
      </w:ins>
      <w:r w:rsidRPr="00470AAB">
        <w:rPr>
          <w:rFonts w:asciiTheme="majorBidi" w:eastAsia="Linux Libertine" w:hAnsiTheme="majorBidi" w:cstheme="majorBidi"/>
          <w:i/>
          <w:iCs/>
          <w:color w:val="000000" w:themeColor="text1"/>
          <w:sz w:val="24"/>
          <w:szCs w:val="24"/>
        </w:rPr>
        <w:t xml:space="preserve"> CD3 Markers</w:t>
      </w:r>
    </w:p>
    <w:p w14:paraId="4A061141" w14:textId="707F6B5D" w:rsidR="00F5230C" w:rsidRPr="00E15049"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60976BB" wp14:editId="7051ECCD">
            <wp:extent cx="2971800" cy="2421890"/>
            <wp:effectExtent l="0" t="0" r="0" b="3810"/>
            <wp:docPr id="535989203" name="Picture 2"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89203" name="Picture 2" descr="A diagram of a cluster of dots&#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1800" cy="2421890"/>
                    </a:xfrm>
                    <a:prstGeom prst="rect">
                      <a:avLst/>
                    </a:prstGeom>
                  </pic:spPr>
                </pic:pic>
              </a:graphicData>
            </a:graphic>
          </wp:inline>
        </w:drawing>
      </w:r>
    </w:p>
    <w:p w14:paraId="288B3EFB" w14:textId="77777777" w:rsidR="00C71C81" w:rsidRDefault="00C71C81" w:rsidP="00775F12">
      <w:pPr>
        <w:pStyle w:val="Head2"/>
        <w:tabs>
          <w:tab w:val="left" w:pos="540"/>
        </w:tabs>
        <w:spacing w:beforeLines="30" w:before="72" w:afterLines="30" w:after="72"/>
        <w:ind w:left="180"/>
        <w:rPr>
          <w:ins w:id="488" w:author="Alexis Jones" w:date="2024-12-08T10:43:00Z" w16du:dateUtc="2024-12-08T16:43:00Z"/>
        </w:rPr>
      </w:pPr>
    </w:p>
    <w:p w14:paraId="30E4BB52" w14:textId="4BFC490C" w:rsidR="00776F0B" w:rsidRDefault="00776F0B" w:rsidP="00775F12">
      <w:pPr>
        <w:pStyle w:val="Head2"/>
        <w:tabs>
          <w:tab w:val="left" w:pos="540"/>
        </w:tabs>
        <w:spacing w:beforeLines="30" w:before="72" w:afterLines="30" w:after="72"/>
        <w:ind w:left="180"/>
      </w:pPr>
      <w:r w:rsidRPr="00381D7F">
        <w:t>4.</w:t>
      </w:r>
      <w:r w:rsidR="00E15049">
        <w:t>7</w:t>
      </w:r>
      <w:r w:rsidR="00E15049">
        <w:tab/>
      </w:r>
      <w:r w:rsidRPr="00381D7F">
        <w:t xml:space="preserve">Modeling </w:t>
      </w:r>
    </w:p>
    <w:p w14:paraId="3D5BC9B3" w14:textId="59D1D86D" w:rsidR="00240815" w:rsidRPr="000C5D54" w:rsidRDefault="00D60097"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Three</w:t>
      </w:r>
      <w:r w:rsidR="004A02D9" w:rsidRPr="000C5D54">
        <w:rPr>
          <w:rFonts w:asciiTheme="majorBidi" w:eastAsia="Linux Libertine" w:hAnsiTheme="majorBidi" w:cstheme="majorBidi"/>
          <w:sz w:val="24"/>
          <w:szCs w:val="24"/>
        </w:rPr>
        <w:t xml:space="preserve"> </w:t>
      </w:r>
      <w:r w:rsidR="00240815" w:rsidRPr="000C5D54">
        <w:rPr>
          <w:rFonts w:asciiTheme="majorBidi" w:eastAsia="Linux Libertine" w:hAnsiTheme="majorBidi" w:cstheme="majorBidi"/>
          <w:sz w:val="24"/>
          <w:szCs w:val="24"/>
        </w:rPr>
        <w:t>model types and methods</w:t>
      </w:r>
      <w:r w:rsidR="004A02D9" w:rsidRPr="000C5D54">
        <w:rPr>
          <w:rFonts w:asciiTheme="majorBidi" w:eastAsia="Linux Libertine" w:hAnsiTheme="majorBidi" w:cstheme="majorBidi"/>
          <w:sz w:val="24"/>
          <w:szCs w:val="24"/>
        </w:rPr>
        <w:t xml:space="preserve"> </w:t>
      </w:r>
      <w:r w:rsidRPr="000C5D54">
        <w:rPr>
          <w:rFonts w:asciiTheme="majorBidi" w:eastAsia="Linux Libertine" w:hAnsiTheme="majorBidi" w:cstheme="majorBidi"/>
          <w:sz w:val="24"/>
          <w:szCs w:val="24"/>
        </w:rPr>
        <w:t xml:space="preserve">were applied to </w:t>
      </w:r>
      <w:r w:rsidR="00240815" w:rsidRPr="000C5D54">
        <w:rPr>
          <w:rFonts w:asciiTheme="majorBidi" w:eastAsia="Linux Libertine" w:hAnsiTheme="majorBidi" w:cstheme="majorBidi"/>
          <w:sz w:val="24"/>
          <w:szCs w:val="24"/>
        </w:rPr>
        <w:t>the data</w:t>
      </w:r>
      <w:r w:rsidR="004A02D9" w:rsidRPr="000C5D54">
        <w:rPr>
          <w:rFonts w:asciiTheme="majorBidi" w:eastAsia="Linux Libertine" w:hAnsiTheme="majorBidi" w:cstheme="majorBidi"/>
          <w:sz w:val="24"/>
          <w:szCs w:val="24"/>
        </w:rPr>
        <w:t xml:space="preserve">: </w:t>
      </w:r>
      <w:commentRangeStart w:id="489"/>
      <w:del w:id="490" w:author="Alexis Jones" w:date="2024-12-08T10:43:00Z" w16du:dateUtc="2024-12-08T16:43:00Z">
        <w:r w:rsidR="004A02D9" w:rsidRPr="000C5D54" w:rsidDel="00C71C81">
          <w:rPr>
            <w:rFonts w:asciiTheme="majorBidi" w:eastAsia="Linux Libertine" w:hAnsiTheme="majorBidi" w:cstheme="majorBidi"/>
            <w:sz w:val="24"/>
            <w:szCs w:val="24"/>
          </w:rPr>
          <w:delText>Gaussian Mixture Models (</w:delText>
        </w:r>
      </w:del>
      <w:r w:rsidR="004A02D9" w:rsidRPr="000C5D54">
        <w:rPr>
          <w:rFonts w:asciiTheme="majorBidi" w:eastAsia="Linux Libertine" w:hAnsiTheme="majorBidi" w:cstheme="majorBidi"/>
          <w:sz w:val="24"/>
          <w:szCs w:val="24"/>
        </w:rPr>
        <w:t>GMM</w:t>
      </w:r>
      <w:ins w:id="491" w:author="Alexis Jones" w:date="2024-12-08T10:43:00Z" w16du:dateUtc="2024-12-08T16:43:00Z">
        <w:r w:rsidR="00C71C81">
          <w:rPr>
            <w:rFonts w:asciiTheme="majorBidi" w:eastAsia="Linux Libertine" w:hAnsiTheme="majorBidi" w:cstheme="majorBidi"/>
            <w:sz w:val="24"/>
            <w:szCs w:val="24"/>
          </w:rPr>
          <w:t>,</w:t>
        </w:r>
      </w:ins>
      <w:del w:id="492" w:author="Alexis Jones" w:date="2024-12-08T10:43:00Z" w16du:dateUtc="2024-12-08T16:43:00Z">
        <w:r w:rsidR="004A02D9" w:rsidRPr="000C5D54" w:rsidDel="00C71C81">
          <w:rPr>
            <w:rFonts w:asciiTheme="majorBidi" w:eastAsia="Linux Libertine" w:hAnsiTheme="majorBidi" w:cstheme="majorBidi"/>
            <w:sz w:val="24"/>
            <w:szCs w:val="24"/>
          </w:rPr>
          <w:delText>),</w:delText>
        </w:r>
      </w:del>
      <w:r w:rsidR="004A02D9" w:rsidRPr="000C5D54">
        <w:rPr>
          <w:rFonts w:asciiTheme="majorBidi" w:eastAsia="Linux Libertine" w:hAnsiTheme="majorBidi" w:cstheme="majorBidi"/>
          <w:sz w:val="24"/>
          <w:szCs w:val="24"/>
        </w:rPr>
        <w:t xml:space="preserve"> </w:t>
      </w:r>
      <w:del w:id="493" w:author="Alexis Jones" w:date="2024-12-08T10:43:00Z" w16du:dateUtc="2024-12-08T16:43:00Z">
        <w:r w:rsidR="00C10834" w:rsidRPr="000C5D54" w:rsidDel="00C71C81">
          <w:rPr>
            <w:rFonts w:asciiTheme="majorBidi" w:eastAsia="Linux Libertine" w:hAnsiTheme="majorBidi" w:cstheme="majorBidi"/>
            <w:sz w:val="24"/>
            <w:szCs w:val="24"/>
          </w:rPr>
          <w:delText>Density-based Spa</w:delText>
        </w:r>
        <w:r w:rsidR="00240815" w:rsidRPr="000C5D54" w:rsidDel="00C71C81">
          <w:rPr>
            <w:rFonts w:asciiTheme="majorBidi" w:eastAsia="Linux Libertine" w:hAnsiTheme="majorBidi" w:cstheme="majorBidi"/>
            <w:sz w:val="24"/>
            <w:szCs w:val="24"/>
          </w:rPr>
          <w:delText>t</w:delText>
        </w:r>
        <w:r w:rsidR="00C10834" w:rsidRPr="000C5D54" w:rsidDel="00C71C81">
          <w:rPr>
            <w:rFonts w:asciiTheme="majorBidi" w:eastAsia="Linux Libertine" w:hAnsiTheme="majorBidi" w:cstheme="majorBidi"/>
            <w:sz w:val="24"/>
            <w:szCs w:val="24"/>
          </w:rPr>
          <w:delText>ial Clustering of Applications with Noise (</w:delText>
        </w:r>
      </w:del>
      <w:r w:rsidR="004A02D9" w:rsidRPr="000C5D54">
        <w:rPr>
          <w:rFonts w:asciiTheme="majorBidi" w:eastAsia="Linux Libertine" w:hAnsiTheme="majorBidi" w:cstheme="majorBidi"/>
          <w:sz w:val="24"/>
          <w:szCs w:val="24"/>
        </w:rPr>
        <w:t>DBSCAN</w:t>
      </w:r>
      <w:commentRangeEnd w:id="489"/>
      <w:r w:rsidR="00C71C81">
        <w:rPr>
          <w:rStyle w:val="CommentReference"/>
        </w:rPr>
        <w:commentReference w:id="489"/>
      </w:r>
      <w:ins w:id="494" w:author="Alexis Jones" w:date="2024-12-08T10:43:00Z" w16du:dateUtc="2024-12-08T16:43:00Z">
        <w:r w:rsidR="00C71C81">
          <w:rPr>
            <w:rFonts w:asciiTheme="majorBidi" w:eastAsia="Linux Libertine" w:hAnsiTheme="majorBidi" w:cstheme="majorBidi"/>
            <w:sz w:val="24"/>
            <w:szCs w:val="24"/>
          </w:rPr>
          <w:t>,</w:t>
        </w:r>
      </w:ins>
      <w:del w:id="495" w:author="Alexis Jones" w:date="2024-12-08T10:43:00Z" w16du:dateUtc="2024-12-08T16:43:00Z">
        <w:r w:rsidR="00C10834" w:rsidRPr="000C5D54" w:rsidDel="00C71C81">
          <w:rPr>
            <w:rFonts w:asciiTheme="majorBidi" w:eastAsia="Linux Libertine" w:hAnsiTheme="majorBidi" w:cstheme="majorBidi"/>
            <w:sz w:val="24"/>
            <w:szCs w:val="24"/>
          </w:rPr>
          <w:delText>)</w:delText>
        </w:r>
        <w:r w:rsidR="004A02D9" w:rsidRPr="000C5D54" w:rsidDel="00C71C81">
          <w:rPr>
            <w:rFonts w:asciiTheme="majorBidi" w:eastAsia="Linux Libertine" w:hAnsiTheme="majorBidi" w:cstheme="majorBidi"/>
            <w:sz w:val="24"/>
            <w:szCs w:val="24"/>
          </w:rPr>
          <w:delText>,</w:delText>
        </w:r>
      </w:del>
      <w:r w:rsidR="004A02D9" w:rsidRPr="000C5D54">
        <w:rPr>
          <w:rFonts w:asciiTheme="majorBidi" w:eastAsia="Linux Libertine" w:hAnsiTheme="majorBidi" w:cstheme="majorBidi"/>
          <w:sz w:val="24"/>
          <w:szCs w:val="24"/>
        </w:rPr>
        <w:t xml:space="preserve"> and </w:t>
      </w:r>
      <w:ins w:id="496" w:author="Alexis Jones" w:date="2024-12-08T10:43:00Z" w16du:dateUtc="2024-12-08T16:43:00Z">
        <w:r w:rsidR="00C71C81">
          <w:rPr>
            <w:rFonts w:asciiTheme="majorBidi" w:eastAsia="Linux Libertine" w:hAnsiTheme="majorBidi" w:cstheme="majorBidi"/>
            <w:sz w:val="24"/>
            <w:szCs w:val="24"/>
          </w:rPr>
          <w:t>k</w:t>
        </w:r>
      </w:ins>
      <w:del w:id="497" w:author="Alexis Jones" w:date="2024-12-08T10:43:00Z" w16du:dateUtc="2024-12-08T16:43:00Z">
        <w:r w:rsidR="004A02D9" w:rsidRPr="000C5D54" w:rsidDel="00C71C81">
          <w:rPr>
            <w:rFonts w:asciiTheme="majorBidi" w:eastAsia="Linux Libertine" w:hAnsiTheme="majorBidi" w:cstheme="majorBidi"/>
            <w:sz w:val="24"/>
            <w:szCs w:val="24"/>
          </w:rPr>
          <w:delText>K</w:delText>
        </w:r>
      </w:del>
      <w:r w:rsidR="00C013E7" w:rsidRPr="000C5D54">
        <w:rPr>
          <w:rFonts w:asciiTheme="majorBidi" w:eastAsia="Linux Libertine" w:hAnsiTheme="majorBidi" w:cstheme="majorBidi"/>
          <w:sz w:val="24"/>
          <w:szCs w:val="24"/>
        </w:rPr>
        <w:t>-m</w:t>
      </w:r>
      <w:r w:rsidR="004A02D9" w:rsidRPr="000C5D54">
        <w:rPr>
          <w:rFonts w:asciiTheme="majorBidi" w:eastAsia="Linux Libertine" w:hAnsiTheme="majorBidi" w:cstheme="majorBidi"/>
          <w:sz w:val="24"/>
          <w:szCs w:val="24"/>
        </w:rPr>
        <w:t>eans</w:t>
      </w:r>
      <w:r w:rsidR="00C10834" w:rsidRPr="000C5D54">
        <w:rPr>
          <w:rFonts w:asciiTheme="majorBidi" w:eastAsia="Linux Libertine" w:hAnsiTheme="majorBidi" w:cstheme="majorBidi"/>
          <w:sz w:val="24"/>
          <w:szCs w:val="24"/>
        </w:rPr>
        <w:t xml:space="preserve"> </w:t>
      </w:r>
      <w:ins w:id="498" w:author="Alexis Jones" w:date="2024-12-08T10:43:00Z" w16du:dateUtc="2024-12-08T16:43:00Z">
        <w:r w:rsidR="00C71C81">
          <w:rPr>
            <w:rFonts w:asciiTheme="majorBidi" w:eastAsia="Linux Libertine" w:hAnsiTheme="majorBidi" w:cstheme="majorBidi"/>
            <w:sz w:val="24"/>
            <w:szCs w:val="24"/>
          </w:rPr>
          <w:t>c</w:t>
        </w:r>
      </w:ins>
      <w:del w:id="499" w:author="Alexis Jones" w:date="2024-12-08T10:43:00Z" w16du:dateUtc="2024-12-08T16:43:00Z">
        <w:r w:rsidR="00C10834" w:rsidRPr="000C5D54" w:rsidDel="00C71C81">
          <w:rPr>
            <w:rFonts w:asciiTheme="majorBidi" w:eastAsia="Linux Libertine" w:hAnsiTheme="majorBidi" w:cstheme="majorBidi"/>
            <w:sz w:val="24"/>
            <w:szCs w:val="24"/>
          </w:rPr>
          <w:delText>C</w:delText>
        </w:r>
      </w:del>
      <w:r w:rsidR="00C10834" w:rsidRPr="000C5D54">
        <w:rPr>
          <w:rFonts w:asciiTheme="majorBidi" w:eastAsia="Linux Libertine" w:hAnsiTheme="majorBidi" w:cstheme="majorBidi"/>
          <w:sz w:val="24"/>
          <w:szCs w:val="24"/>
        </w:rPr>
        <w:t>lustering</w:t>
      </w:r>
      <w:r w:rsidR="004A02D9" w:rsidRPr="000C5D54">
        <w:rPr>
          <w:rFonts w:asciiTheme="majorBidi" w:eastAsia="Linux Libertine" w:hAnsiTheme="majorBidi" w:cstheme="majorBidi"/>
          <w:sz w:val="24"/>
          <w:szCs w:val="24"/>
        </w:rPr>
        <w:t xml:space="preserve">. These algorithms were chosen for their </w:t>
      </w:r>
      <w:r w:rsidRPr="000C5D54">
        <w:rPr>
          <w:rFonts w:asciiTheme="majorBidi" w:eastAsia="Linux Libertine" w:hAnsiTheme="majorBidi" w:cstheme="majorBidi"/>
          <w:sz w:val="24"/>
          <w:szCs w:val="24"/>
        </w:rPr>
        <w:t xml:space="preserve">potential fitness to </w:t>
      </w:r>
      <w:r w:rsidR="004A02D9" w:rsidRPr="000C5D54">
        <w:rPr>
          <w:rFonts w:asciiTheme="majorBidi" w:eastAsia="Linux Libertine" w:hAnsiTheme="majorBidi" w:cstheme="majorBidi"/>
          <w:sz w:val="24"/>
          <w:szCs w:val="24"/>
        </w:rPr>
        <w:t xml:space="preserve">identify different types of cell population clusters in flow cytometry data. GMM is effective at detecting overlapping or </w:t>
      </w:r>
      <w:r w:rsidRPr="000C5D54">
        <w:rPr>
          <w:rFonts w:asciiTheme="majorBidi" w:eastAsia="Linux Libertine" w:hAnsiTheme="majorBidi" w:cstheme="majorBidi"/>
          <w:sz w:val="24"/>
          <w:szCs w:val="24"/>
        </w:rPr>
        <w:t>elliptically</w:t>
      </w:r>
      <w:del w:id="500" w:author="Ally Hartzell" w:date="2024-12-09T12:54:00Z" w16du:dateUtc="2024-12-09T19:54:00Z">
        <w:r w:rsidRPr="000C5D54" w:rsidDel="009D343F">
          <w:rPr>
            <w:rFonts w:asciiTheme="majorBidi" w:eastAsia="Linux Libertine" w:hAnsiTheme="majorBidi" w:cstheme="majorBidi"/>
            <w:sz w:val="24"/>
            <w:szCs w:val="24"/>
          </w:rPr>
          <w:delText>-</w:delText>
        </w:r>
      </w:del>
      <w:ins w:id="501" w:author="Ally Hartzell" w:date="2024-12-09T12:54:00Z" w16du:dateUtc="2024-12-09T19:54:00Z">
        <w:r w:rsidR="009D343F">
          <w:rPr>
            <w:rFonts w:asciiTheme="majorBidi" w:eastAsia="Linux Libertine" w:hAnsiTheme="majorBidi" w:cstheme="majorBidi"/>
            <w:sz w:val="24"/>
            <w:szCs w:val="24"/>
          </w:rPr>
          <w:t xml:space="preserve"> </w:t>
        </w:r>
      </w:ins>
      <w:r w:rsidR="004A02D9" w:rsidRPr="000C5D54">
        <w:rPr>
          <w:rFonts w:asciiTheme="majorBidi" w:eastAsia="Linux Libertine" w:hAnsiTheme="majorBidi" w:cstheme="majorBidi"/>
          <w:sz w:val="24"/>
          <w:szCs w:val="24"/>
        </w:rPr>
        <w:t>shaped clusters</w:t>
      </w:r>
      <w:r w:rsidRPr="000C5D54">
        <w:rPr>
          <w:rFonts w:asciiTheme="majorBidi" w:eastAsia="Linux Libertine" w:hAnsiTheme="majorBidi" w:cstheme="majorBidi"/>
          <w:sz w:val="24"/>
          <w:szCs w:val="24"/>
        </w:rPr>
        <w:t xml:space="preserve"> using a Gaussian kernel</w:t>
      </w:r>
      <w:r w:rsidR="004A02D9" w:rsidRPr="000C5D54">
        <w:rPr>
          <w:rFonts w:asciiTheme="majorBidi" w:eastAsia="Linux Libertine" w:hAnsiTheme="majorBidi" w:cstheme="majorBidi"/>
          <w:sz w:val="24"/>
          <w:szCs w:val="24"/>
        </w:rPr>
        <w:t xml:space="preserve">, which are </w:t>
      </w:r>
      <w:r w:rsidRPr="000C5D54">
        <w:rPr>
          <w:rFonts w:asciiTheme="majorBidi" w:eastAsia="Linux Libertine" w:hAnsiTheme="majorBidi" w:cstheme="majorBidi"/>
          <w:sz w:val="24"/>
          <w:szCs w:val="24"/>
        </w:rPr>
        <w:t>expected</w:t>
      </w:r>
      <w:r w:rsidR="004A02D9" w:rsidRPr="000C5D54">
        <w:rPr>
          <w:rFonts w:asciiTheme="majorBidi" w:eastAsia="Linux Libertine" w:hAnsiTheme="majorBidi" w:cstheme="majorBidi"/>
          <w:sz w:val="24"/>
          <w:szCs w:val="24"/>
        </w:rPr>
        <w:t xml:space="preserve"> in biological data</w:t>
      </w:r>
      <w:ins w:id="502" w:author="Ally Hartzell" w:date="2024-12-09T13:19:00Z" w16du:dateUtc="2024-12-09T20:19:00Z">
        <w:r w:rsidR="000146BB">
          <w:rPr>
            <w:rFonts w:asciiTheme="majorBidi" w:eastAsia="Linux Libertine" w:hAnsiTheme="majorBidi" w:cstheme="majorBidi"/>
            <w:sz w:val="24"/>
            <w:szCs w:val="24"/>
          </w:rPr>
          <w:t xml:space="preserve"> </w:t>
        </w:r>
      </w:ins>
      <w:r w:rsidR="004A02D9" w:rsidRPr="000C5D54">
        <w:rPr>
          <w:rFonts w:asciiTheme="majorBidi" w:eastAsia="Linux Libertine" w:hAnsiTheme="majorBidi" w:cstheme="majorBidi"/>
          <w:sz w:val="24"/>
          <w:szCs w:val="24"/>
        </w:rPr>
        <w:t xml:space="preserve">sets. </w:t>
      </w:r>
      <w:r w:rsidR="003541B2" w:rsidRPr="000C5D54">
        <w:rPr>
          <w:rFonts w:asciiTheme="majorBidi" w:eastAsia="Linux Libertine" w:hAnsiTheme="majorBidi" w:cstheme="majorBidi"/>
          <w:sz w:val="24"/>
          <w:szCs w:val="24"/>
        </w:rPr>
        <w:t xml:space="preserve">K-means is best suited for well-separated, spherical clusters, which are </w:t>
      </w:r>
      <w:r w:rsidR="005D3645" w:rsidRPr="000C5D54">
        <w:rPr>
          <w:rFonts w:asciiTheme="majorBidi" w:eastAsia="Linux Libertine" w:hAnsiTheme="majorBidi" w:cstheme="majorBidi"/>
          <w:sz w:val="24"/>
          <w:szCs w:val="24"/>
        </w:rPr>
        <w:t>expected</w:t>
      </w:r>
      <w:r w:rsidR="003541B2" w:rsidRPr="000C5D54">
        <w:rPr>
          <w:rFonts w:asciiTheme="majorBidi" w:eastAsia="Linux Libertine" w:hAnsiTheme="majorBidi" w:cstheme="majorBidi"/>
          <w:sz w:val="24"/>
          <w:szCs w:val="24"/>
        </w:rPr>
        <w:t xml:space="preserve"> in distinct cell populations.</w:t>
      </w:r>
      <w:r w:rsidR="005D3645" w:rsidRPr="000C5D54">
        <w:rPr>
          <w:rFonts w:asciiTheme="majorBidi" w:eastAsia="Linux Libertine" w:hAnsiTheme="majorBidi" w:cstheme="majorBidi"/>
          <w:sz w:val="24"/>
          <w:szCs w:val="24"/>
        </w:rPr>
        <w:t xml:space="preserve"> </w:t>
      </w:r>
      <w:r w:rsidR="004A02D9" w:rsidRPr="000C5D54">
        <w:rPr>
          <w:rFonts w:asciiTheme="majorBidi" w:eastAsia="Linux Libertine" w:hAnsiTheme="majorBidi" w:cstheme="majorBidi"/>
          <w:sz w:val="24"/>
          <w:szCs w:val="24"/>
        </w:rPr>
        <w:t>DBSCAN can find clusters of arbitrary shape and is robust to outliers</w:t>
      </w:r>
      <w:r w:rsidR="005D3645" w:rsidRPr="000C5D54">
        <w:rPr>
          <w:rFonts w:asciiTheme="majorBidi" w:eastAsia="Linux Libertine" w:hAnsiTheme="majorBidi" w:cstheme="majorBidi"/>
          <w:sz w:val="24"/>
          <w:szCs w:val="24"/>
        </w:rPr>
        <w:t>. Additionally, DBSCAN does not require the number of clusters to be predefined during modeling</w:t>
      </w:r>
      <w:r w:rsidR="004A02D9" w:rsidRPr="000C5D54">
        <w:rPr>
          <w:rFonts w:asciiTheme="majorBidi" w:eastAsia="Linux Libertine" w:hAnsiTheme="majorBidi" w:cstheme="majorBidi"/>
          <w:sz w:val="24"/>
          <w:szCs w:val="24"/>
        </w:rPr>
        <w:t xml:space="preserve">. </w:t>
      </w:r>
    </w:p>
    <w:p w14:paraId="1E9B66CB" w14:textId="721F6BA7" w:rsidR="00381D7F" w:rsidRPr="000C5D54" w:rsidRDefault="00240815"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Each model </w:t>
      </w:r>
      <w:r w:rsidR="00F12884" w:rsidRPr="000C5D54">
        <w:rPr>
          <w:rFonts w:asciiTheme="majorBidi" w:eastAsia="Linux Libertine" w:hAnsiTheme="majorBidi" w:cstheme="majorBidi"/>
          <w:sz w:val="24"/>
          <w:szCs w:val="24"/>
        </w:rPr>
        <w:t>was tested on</w:t>
      </w:r>
      <w:r w:rsidRPr="000C5D54">
        <w:rPr>
          <w:rFonts w:asciiTheme="majorBidi" w:eastAsia="Linux Libertine" w:hAnsiTheme="majorBidi" w:cstheme="majorBidi"/>
          <w:sz w:val="24"/>
          <w:szCs w:val="24"/>
        </w:rPr>
        <w:t xml:space="preserve"> each of the three preprocess</w:t>
      </w:r>
      <w:r w:rsidR="00F12884" w:rsidRPr="000C5D54">
        <w:rPr>
          <w:rFonts w:asciiTheme="majorBidi" w:eastAsia="Linux Libertine" w:hAnsiTheme="majorBidi" w:cstheme="majorBidi"/>
          <w:sz w:val="24"/>
          <w:szCs w:val="24"/>
        </w:rPr>
        <w:t>ed</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data</w:t>
      </w:r>
      <w:ins w:id="503" w:author="Ally Hartzell" w:date="2024-12-09T13:19:00Z" w16du:dateUtc="2024-12-09T20:19:00Z">
        <w:r w:rsidR="000146BB">
          <w:rPr>
            <w:rFonts w:asciiTheme="majorBidi" w:eastAsia="Linux Libertine" w:hAnsiTheme="majorBidi" w:cstheme="majorBidi"/>
            <w:sz w:val="24"/>
            <w:szCs w:val="24"/>
          </w:rPr>
          <w:t xml:space="preserve"> </w:t>
        </w:r>
      </w:ins>
      <w:r w:rsidR="00F12884" w:rsidRPr="000C5D54">
        <w:rPr>
          <w:rFonts w:asciiTheme="majorBidi" w:eastAsia="Linux Libertine" w:hAnsiTheme="majorBidi" w:cstheme="majorBidi"/>
          <w:sz w:val="24"/>
          <w:szCs w:val="24"/>
        </w:rPr>
        <w:t xml:space="preserve">sets: </w:t>
      </w:r>
      <w:proofErr w:type="spellStart"/>
      <w:r w:rsidR="00F12884" w:rsidRPr="000C5D54">
        <w:rPr>
          <w:rFonts w:asciiTheme="majorBidi" w:eastAsia="Linux Libertine" w:hAnsiTheme="majorBidi" w:cstheme="majorBidi"/>
          <w:sz w:val="24"/>
          <w:szCs w:val="24"/>
        </w:rPr>
        <w:t>D</w:t>
      </w:r>
      <w:r w:rsidR="004A02D9" w:rsidRPr="000C5D54">
        <w:rPr>
          <w:rFonts w:asciiTheme="majorBidi" w:eastAsia="Linux Libertine" w:hAnsiTheme="majorBidi" w:cstheme="majorBidi"/>
          <w:sz w:val="24"/>
          <w:szCs w:val="24"/>
        </w:rPr>
        <w:t>ownsampled</w:t>
      </w:r>
      <w:proofErr w:type="spellEnd"/>
      <w:r w:rsidR="00F1288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xml:space="preserve"> PCA</w:t>
      </w:r>
      <w:r w:rsidR="00F12884" w:rsidRPr="000C5D54">
        <w:rPr>
          <w:rFonts w:asciiTheme="majorBidi" w:eastAsia="Linux Libertine" w:hAnsiTheme="majorBidi" w:cstheme="majorBidi"/>
          <w:sz w:val="24"/>
          <w:szCs w:val="24"/>
        </w:rPr>
        <w:t>, and</w:t>
      </w:r>
      <w:r w:rsidR="004A02D9" w:rsidRPr="000C5D54">
        <w:rPr>
          <w:rFonts w:asciiTheme="majorBidi" w:eastAsia="Linux Libertine" w:hAnsiTheme="majorBidi" w:cstheme="majorBidi"/>
          <w:sz w:val="24"/>
          <w:szCs w:val="24"/>
        </w:rPr>
        <w:t xml:space="preserve"> </w:t>
      </w:r>
      <w:r w:rsidR="004A02D9" w:rsidRPr="000C5D54">
        <w:rPr>
          <w:rFonts w:asciiTheme="majorBidi" w:eastAsia="Linux Libertine" w:hAnsiTheme="majorBidi" w:cstheme="majorBidi"/>
          <w:sz w:val="24"/>
          <w:szCs w:val="24"/>
        </w:rPr>
        <w:lastRenderedPageBreak/>
        <w:t>PCA with t-SNE</w:t>
      </w:r>
      <w:r w:rsidR="00F1288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xml:space="preserve"> </w:t>
      </w:r>
      <w:del w:id="504" w:author="Ally Hartzell" w:date="2024-12-09T12:55:00Z" w16du:dateUtc="2024-12-09T19:55:00Z">
        <w:r w:rsidR="00F12884" w:rsidRPr="000C5D54" w:rsidDel="009D343F">
          <w:rPr>
            <w:rFonts w:asciiTheme="majorBidi" w:eastAsia="Linux Libertine" w:hAnsiTheme="majorBidi" w:cstheme="majorBidi"/>
            <w:sz w:val="24"/>
            <w:szCs w:val="24"/>
          </w:rPr>
          <w:delText>All of</w:delText>
        </w:r>
      </w:del>
      <w:ins w:id="505" w:author="Ally Hartzell" w:date="2024-12-09T12:55:00Z" w16du:dateUtc="2024-12-09T19:55:00Z">
        <w:r w:rsidR="009D343F" w:rsidRPr="000C5D54">
          <w:rPr>
            <w:rFonts w:asciiTheme="majorBidi" w:eastAsia="Linux Libertine" w:hAnsiTheme="majorBidi" w:cstheme="majorBidi"/>
            <w:sz w:val="24"/>
            <w:szCs w:val="24"/>
          </w:rPr>
          <w:t>All</w:t>
        </w:r>
      </w:ins>
      <w:r w:rsidR="00F12884" w:rsidRPr="000C5D54">
        <w:rPr>
          <w:rFonts w:asciiTheme="majorBidi" w:eastAsia="Linux Libertine" w:hAnsiTheme="majorBidi" w:cstheme="majorBidi"/>
          <w:sz w:val="24"/>
          <w:szCs w:val="24"/>
        </w:rPr>
        <w:t xml:space="preserve"> these methods intended to address the cost-effective computing problem such that flow cytometry analysis can be performed without the need for high-capital computing resources and software licenses</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 xml:space="preserve">As such, computation time and cluster identification </w:t>
      </w:r>
      <w:r w:rsidR="002B33F6" w:rsidRPr="000C5D54">
        <w:rPr>
          <w:rFonts w:asciiTheme="majorBidi" w:eastAsia="Linux Libertine" w:hAnsiTheme="majorBidi" w:cstheme="majorBidi"/>
          <w:sz w:val="24"/>
          <w:szCs w:val="24"/>
        </w:rPr>
        <w:t>were</w:t>
      </w:r>
      <w:r w:rsidR="00F12884" w:rsidRPr="000C5D54">
        <w:rPr>
          <w:rFonts w:asciiTheme="majorBidi" w:eastAsia="Linux Libertine" w:hAnsiTheme="majorBidi" w:cstheme="majorBidi"/>
          <w:sz w:val="24"/>
          <w:szCs w:val="24"/>
        </w:rPr>
        <w:t xml:space="preserve"> compared </w:t>
      </w:r>
      <w:del w:id="506" w:author="Ally Hartzell" w:date="2024-12-09T12:54:00Z" w16du:dateUtc="2024-12-09T19:54:00Z">
        <w:r w:rsidR="00F12884" w:rsidRPr="000C5D54" w:rsidDel="009D343F">
          <w:rPr>
            <w:rFonts w:asciiTheme="majorBidi" w:eastAsia="Linux Libertine" w:hAnsiTheme="majorBidi" w:cstheme="majorBidi"/>
            <w:sz w:val="24"/>
            <w:szCs w:val="24"/>
          </w:rPr>
          <w:delText xml:space="preserve">in order </w:delText>
        </w:r>
      </w:del>
      <w:r w:rsidR="00F12884" w:rsidRPr="000C5D54">
        <w:rPr>
          <w:rFonts w:asciiTheme="majorBidi" w:eastAsia="Linux Libertine" w:hAnsiTheme="majorBidi" w:cstheme="majorBidi"/>
          <w:sz w:val="24"/>
          <w:szCs w:val="24"/>
        </w:rPr>
        <w:t xml:space="preserve">to find the most cost-effective solution that provides the next best alternative to </w:t>
      </w:r>
      <w:r w:rsidR="00FD1B74" w:rsidRPr="000C5D54">
        <w:rPr>
          <w:rFonts w:asciiTheme="majorBidi" w:eastAsia="Linux Libertine" w:hAnsiTheme="majorBidi" w:cstheme="majorBidi"/>
          <w:sz w:val="24"/>
          <w:szCs w:val="24"/>
        </w:rPr>
        <w:t>more expensive industry options.</w:t>
      </w:r>
    </w:p>
    <w:p w14:paraId="5FFE422E" w14:textId="093C3FD9" w:rsidR="004F1232" w:rsidRPr="000C5D54" w:rsidRDefault="000B1A26" w:rsidP="00775F12">
      <w:pPr>
        <w:pStyle w:val="Head3"/>
        <w:spacing w:beforeLines="30" w:before="72" w:afterLines="30" w:after="72"/>
      </w:pPr>
      <w:r w:rsidRPr="000C5D54">
        <w:t>4.</w:t>
      </w:r>
      <w:r w:rsidR="00E15049">
        <w:t>7</w:t>
      </w:r>
      <w:r w:rsidRPr="000C5D54">
        <w:t>.1 GMM</w:t>
      </w:r>
    </w:p>
    <w:p w14:paraId="24853EE2" w14:textId="53590608" w:rsidR="00F5230C" w:rsidRPr="004F1232" w:rsidRDefault="00810DBE"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GMM requires the number of components or clusters to be predefined during the model training process. Using domain-knowledge of expected flow cytometry scans, the GMM model was first cross-validated to test models using between two and five clusters with </w:t>
      </w:r>
      <w:ins w:id="507" w:author="Alexis Jones" w:date="2024-12-08T10:45:00Z" w16du:dateUtc="2024-12-08T16:45:00Z">
        <w:r w:rsidR="00C71C81">
          <w:rPr>
            <w:rFonts w:ascii="Times New Roman" w:hAnsi="Times New Roman" w:cs="Times New Roman"/>
            <w:sz w:val="24"/>
            <w:szCs w:val="24"/>
          </w:rPr>
          <w:t>a s</w:t>
        </w:r>
      </w:ins>
      <w:del w:id="508" w:author="Alexis Jones" w:date="2024-12-08T10:45:00Z" w16du:dateUtc="2024-12-08T16:45:00Z">
        <w:r w:rsidRPr="004F1232" w:rsidDel="00C71C81">
          <w:rPr>
            <w:rFonts w:ascii="Times New Roman" w:hAnsi="Times New Roman" w:cs="Times New Roman"/>
            <w:sz w:val="24"/>
            <w:szCs w:val="24"/>
          </w:rPr>
          <w:delText>S</w:delText>
        </w:r>
      </w:del>
      <w:r w:rsidRPr="004F1232">
        <w:rPr>
          <w:rFonts w:ascii="Times New Roman" w:hAnsi="Times New Roman" w:cs="Times New Roman"/>
          <w:sz w:val="24"/>
          <w:szCs w:val="24"/>
        </w:rPr>
        <w:t xml:space="preserve">ilhouette </w:t>
      </w:r>
      <w:ins w:id="509" w:author="Alexis Jones" w:date="2024-12-08T10:45:00Z" w16du:dateUtc="2024-12-08T16:45:00Z">
        <w:r w:rsidR="00C71C81">
          <w:rPr>
            <w:rFonts w:ascii="Times New Roman" w:hAnsi="Times New Roman" w:cs="Times New Roman"/>
            <w:sz w:val="24"/>
            <w:szCs w:val="24"/>
          </w:rPr>
          <w:t>s</w:t>
        </w:r>
      </w:ins>
      <w:del w:id="510" w:author="Alexis Jones" w:date="2024-12-08T10:45:00Z" w16du:dateUtc="2024-12-08T16:45:00Z">
        <w:r w:rsidRPr="004F1232" w:rsidDel="00C71C81">
          <w:rPr>
            <w:rFonts w:ascii="Times New Roman" w:hAnsi="Times New Roman" w:cs="Times New Roman"/>
            <w:sz w:val="24"/>
            <w:szCs w:val="24"/>
          </w:rPr>
          <w:delText>S</w:delText>
        </w:r>
      </w:del>
      <w:r w:rsidRPr="004F1232">
        <w:rPr>
          <w:rFonts w:ascii="Times New Roman" w:hAnsi="Times New Roman" w:cs="Times New Roman"/>
          <w:sz w:val="24"/>
          <w:szCs w:val="24"/>
        </w:rPr>
        <w:t xml:space="preserve">core being used to determine the best cluster number. In </w:t>
      </w:r>
      <w:r w:rsidR="00B738EA" w:rsidRPr="004F1232">
        <w:rPr>
          <w:rFonts w:ascii="Times New Roman" w:hAnsi="Times New Roman" w:cs="Times New Roman"/>
          <w:sz w:val="24"/>
          <w:szCs w:val="24"/>
        </w:rPr>
        <w:t>Figure 4.</w:t>
      </w:r>
      <w:r w:rsidR="00A56F11" w:rsidRPr="004F1232">
        <w:rPr>
          <w:rFonts w:ascii="Times New Roman" w:hAnsi="Times New Roman" w:cs="Times New Roman"/>
          <w:sz w:val="24"/>
          <w:szCs w:val="24"/>
        </w:rPr>
        <w:t>7</w:t>
      </w:r>
      <w:r w:rsidR="00B738EA" w:rsidRPr="004F1232">
        <w:rPr>
          <w:rFonts w:ascii="Times New Roman" w:hAnsi="Times New Roman" w:cs="Times New Roman"/>
          <w:sz w:val="24"/>
          <w:szCs w:val="24"/>
        </w:rPr>
        <w:t>.1.1</w:t>
      </w:r>
      <w:r w:rsidRPr="004F1232">
        <w:rPr>
          <w:rFonts w:ascii="Times New Roman" w:hAnsi="Times New Roman" w:cs="Times New Roman"/>
          <w:sz w:val="24"/>
          <w:szCs w:val="24"/>
        </w:rPr>
        <w:t xml:space="preserve">, two clusters were identified </w:t>
      </w:r>
      <w:r w:rsidR="00B738EA" w:rsidRPr="004F1232">
        <w:rPr>
          <w:rFonts w:ascii="Times New Roman" w:hAnsi="Times New Roman" w:cs="Times New Roman"/>
          <w:sz w:val="24"/>
          <w:szCs w:val="24"/>
        </w:rPr>
        <w:t xml:space="preserve">as optimal </w:t>
      </w:r>
      <w:r w:rsidRPr="004F1232">
        <w:rPr>
          <w:rFonts w:ascii="Times New Roman" w:hAnsi="Times New Roman" w:cs="Times New Roman"/>
          <w:sz w:val="24"/>
          <w:szCs w:val="24"/>
        </w:rPr>
        <w:t>for this PBMC data</w:t>
      </w:r>
      <w:r w:rsidR="00B738EA" w:rsidRPr="004F1232">
        <w:rPr>
          <w:rFonts w:ascii="Times New Roman" w:hAnsi="Times New Roman" w:cs="Times New Roman"/>
          <w:sz w:val="24"/>
          <w:szCs w:val="24"/>
        </w:rPr>
        <w:t xml:space="preserve"> with a </w:t>
      </w:r>
      <w:ins w:id="511" w:author="Alexis Jones" w:date="2024-12-08T10:45:00Z" w16du:dateUtc="2024-12-08T16:45:00Z">
        <w:r w:rsidR="00C71C81">
          <w:rPr>
            <w:rFonts w:ascii="Times New Roman" w:hAnsi="Times New Roman" w:cs="Times New Roman"/>
            <w:sz w:val="24"/>
            <w:szCs w:val="24"/>
          </w:rPr>
          <w:t>s</w:t>
        </w:r>
      </w:ins>
      <w:del w:id="512" w:author="Alexis Jones" w:date="2024-12-08T10:45:00Z" w16du:dateUtc="2024-12-08T16:45:00Z">
        <w:r w:rsidR="00B738EA" w:rsidRPr="004F1232" w:rsidDel="00C71C81">
          <w:rPr>
            <w:rFonts w:ascii="Times New Roman" w:hAnsi="Times New Roman" w:cs="Times New Roman"/>
            <w:sz w:val="24"/>
            <w:szCs w:val="24"/>
          </w:rPr>
          <w:delText>S</w:delText>
        </w:r>
      </w:del>
      <w:r w:rsidR="00B738EA" w:rsidRPr="004F1232">
        <w:rPr>
          <w:rFonts w:ascii="Times New Roman" w:hAnsi="Times New Roman" w:cs="Times New Roman"/>
          <w:sz w:val="24"/>
          <w:szCs w:val="24"/>
        </w:rPr>
        <w:t xml:space="preserve">ilhouette </w:t>
      </w:r>
      <w:ins w:id="513" w:author="Alexis Jones" w:date="2024-12-08T10:45:00Z" w16du:dateUtc="2024-12-08T16:45:00Z">
        <w:r w:rsidR="00C71C81">
          <w:rPr>
            <w:rFonts w:ascii="Times New Roman" w:hAnsi="Times New Roman" w:cs="Times New Roman"/>
            <w:sz w:val="24"/>
            <w:szCs w:val="24"/>
          </w:rPr>
          <w:t>s</w:t>
        </w:r>
      </w:ins>
      <w:del w:id="514" w:author="Alexis Jones" w:date="2024-12-08T10:45:00Z" w16du:dateUtc="2024-12-08T16:45:00Z">
        <w:r w:rsidR="00B738EA" w:rsidRPr="004F1232" w:rsidDel="00C71C81">
          <w:rPr>
            <w:rFonts w:ascii="Times New Roman" w:hAnsi="Times New Roman" w:cs="Times New Roman"/>
            <w:sz w:val="24"/>
            <w:szCs w:val="24"/>
          </w:rPr>
          <w:delText>S</w:delText>
        </w:r>
      </w:del>
      <w:r w:rsidR="00B738EA" w:rsidRPr="004F1232">
        <w:rPr>
          <w:rFonts w:ascii="Times New Roman" w:hAnsi="Times New Roman" w:cs="Times New Roman"/>
          <w:sz w:val="24"/>
          <w:szCs w:val="24"/>
        </w:rPr>
        <w:t xml:space="preserve">core of </w:t>
      </w:r>
      <w:r w:rsidR="00184DCE" w:rsidRPr="004F1232">
        <w:rPr>
          <w:rFonts w:ascii="Times New Roman" w:hAnsi="Times New Roman" w:cs="Times New Roman"/>
          <w:sz w:val="24"/>
          <w:szCs w:val="24"/>
        </w:rPr>
        <w:t>0</w:t>
      </w:r>
      <w:r w:rsidR="00B738EA" w:rsidRPr="004F1232">
        <w:rPr>
          <w:rFonts w:ascii="Times New Roman" w:hAnsi="Times New Roman" w:cs="Times New Roman"/>
          <w:sz w:val="24"/>
          <w:szCs w:val="24"/>
        </w:rPr>
        <w:t>.1863.</w:t>
      </w:r>
    </w:p>
    <w:p w14:paraId="2F5ACF07" w14:textId="77777777" w:rsidR="00C71C81" w:rsidRDefault="00C71C81" w:rsidP="00775F12">
      <w:pPr>
        <w:pBdr>
          <w:top w:val="nil"/>
          <w:left w:val="nil"/>
          <w:bottom w:val="nil"/>
          <w:right w:val="nil"/>
          <w:between w:val="nil"/>
        </w:pBdr>
        <w:spacing w:beforeLines="30" w:before="72" w:afterLines="30" w:after="72"/>
        <w:rPr>
          <w:ins w:id="515" w:author="Alexis Jones" w:date="2024-12-08T10:45:00Z" w16du:dateUtc="2024-12-08T16:45:00Z"/>
          <w:rFonts w:asciiTheme="majorBidi" w:eastAsia="Linux Libertine" w:hAnsiTheme="majorBidi" w:cstheme="majorBidi"/>
          <w:b/>
          <w:bCs/>
          <w:sz w:val="24"/>
          <w:szCs w:val="24"/>
        </w:rPr>
      </w:pPr>
    </w:p>
    <w:p w14:paraId="2043A43E" w14:textId="6692F8AC" w:rsidR="00810DBE" w:rsidRPr="000C5D54" w:rsidRDefault="00810DBE"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w:t>
      </w:r>
      <w:r w:rsidR="006F3CE3" w:rsidRPr="000C5D54">
        <w:rPr>
          <w:rFonts w:asciiTheme="majorBidi" w:eastAsia="Linux Libertine" w:hAnsiTheme="majorBidi" w:cstheme="majorBidi"/>
          <w:b/>
          <w:bCs/>
          <w:sz w:val="24"/>
          <w:szCs w:val="24"/>
        </w:rPr>
        <w:t>.1</w:t>
      </w:r>
    </w:p>
    <w:p w14:paraId="1DE9753F" w14:textId="6B11841B" w:rsidR="00810DBE" w:rsidRPr="000C5D54" w:rsidRDefault="00810DBE" w:rsidP="00775F12">
      <w:pPr>
        <w:pStyle w:val="Head3"/>
        <w:spacing w:beforeLines="30" w:before="72" w:afterLines="30" w:after="72"/>
      </w:pPr>
      <w:proofErr w:type="spellStart"/>
      <w:r w:rsidRPr="000C5D54">
        <w:t>Downsampled</w:t>
      </w:r>
      <w:proofErr w:type="spellEnd"/>
      <w:r w:rsidRPr="000C5D54">
        <w:t xml:space="preserve"> GMM SSC-A</w:t>
      </w:r>
      <w:del w:id="516" w:author="Ally Hartzell" w:date="2024-12-09T12:55:00Z" w16du:dateUtc="2024-12-09T19:55:00Z">
        <w:r w:rsidRPr="000C5D54" w:rsidDel="009D343F">
          <w:delText xml:space="preserve"> vs</w:delText>
        </w:r>
      </w:del>
      <w:ins w:id="517" w:author="Ally Hartzell" w:date="2024-12-09T12:55:00Z" w16du:dateUtc="2024-12-09T19:55:00Z">
        <w:r w:rsidR="009D343F">
          <w:t xml:space="preserve"> Versus</w:t>
        </w:r>
      </w:ins>
      <w:del w:id="518" w:author="Ally Hartzell" w:date="2024-12-09T12:55:00Z" w16du:dateUtc="2024-12-09T19:55:00Z">
        <w:r w:rsidRPr="000C5D54" w:rsidDel="009D343F">
          <w:delText>.</w:delText>
        </w:r>
      </w:del>
      <w:r w:rsidRPr="000C5D54">
        <w:t xml:space="preserve"> CD3 APC-H7</w:t>
      </w:r>
    </w:p>
    <w:p w14:paraId="1195203D" w14:textId="4CDE32A3" w:rsidR="00BA6C57" w:rsidRPr="000C5D54" w:rsidRDefault="00810DBE" w:rsidP="00775F12">
      <w:pPr>
        <w:pStyle w:val="Head3"/>
        <w:spacing w:beforeLines="30" w:before="72" w:afterLines="30" w:after="72"/>
      </w:pPr>
      <w:r w:rsidRPr="000C5D54">
        <w:rPr>
          <w:noProof/>
        </w:rPr>
        <w:drawing>
          <wp:inline distT="0" distB="0" distL="0" distR="0" wp14:anchorId="2ED97B7E" wp14:editId="3108F299">
            <wp:extent cx="2971800" cy="2361565"/>
            <wp:effectExtent l="0" t="0" r="0" b="635"/>
            <wp:docPr id="662840315" name="Picture 1" descr="A diagram of a cluster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40315" name="Picture 1" descr="A diagram of a cluster of red and blue dot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71800" cy="2361565"/>
                    </a:xfrm>
                    <a:prstGeom prst="rect">
                      <a:avLst/>
                    </a:prstGeom>
                  </pic:spPr>
                </pic:pic>
              </a:graphicData>
            </a:graphic>
          </wp:inline>
        </w:drawing>
      </w:r>
    </w:p>
    <w:p w14:paraId="4FFA8505" w14:textId="77777777" w:rsidR="00C71C81" w:rsidRDefault="00C71C81" w:rsidP="00775F12">
      <w:pPr>
        <w:pBdr>
          <w:top w:val="nil"/>
          <w:left w:val="nil"/>
          <w:bottom w:val="nil"/>
          <w:right w:val="nil"/>
          <w:between w:val="nil"/>
        </w:pBdr>
        <w:spacing w:beforeLines="30" w:before="72" w:afterLines="30" w:after="72"/>
        <w:rPr>
          <w:ins w:id="519" w:author="Alexis Jones" w:date="2024-12-08T10:45:00Z" w16du:dateUtc="2024-12-08T16:45:00Z"/>
          <w:rFonts w:asciiTheme="majorBidi" w:eastAsia="Linux Libertine" w:hAnsiTheme="majorBidi" w:cstheme="majorBidi"/>
          <w:sz w:val="24"/>
          <w:szCs w:val="24"/>
        </w:rPr>
      </w:pPr>
    </w:p>
    <w:p w14:paraId="4DFD9168" w14:textId="6A170321" w:rsidR="00BA6C57" w:rsidDel="00C71C81" w:rsidRDefault="00BA6C57" w:rsidP="00775F12">
      <w:pPr>
        <w:pBdr>
          <w:top w:val="nil"/>
          <w:left w:val="nil"/>
          <w:bottom w:val="nil"/>
          <w:right w:val="nil"/>
          <w:between w:val="nil"/>
        </w:pBdr>
        <w:spacing w:beforeLines="30" w:before="72" w:afterLines="30" w:after="72"/>
        <w:rPr>
          <w:del w:id="520" w:author="Alexis Jones" w:date="2024-12-08T10:45:00Z" w16du:dateUtc="2024-12-08T16:45:00Z"/>
          <w:rFonts w:asciiTheme="majorBidi" w:eastAsia="Linux Libertine" w:hAnsiTheme="majorBidi" w:cstheme="majorBidi"/>
          <w:b/>
          <w:bCs/>
          <w:sz w:val="24"/>
          <w:szCs w:val="24"/>
        </w:rPr>
      </w:pPr>
      <w:r w:rsidRPr="000C5D54">
        <w:rPr>
          <w:rFonts w:asciiTheme="majorBidi" w:eastAsia="Linux Libertine" w:hAnsiTheme="majorBidi" w:cstheme="majorBidi"/>
          <w:sz w:val="24"/>
          <w:szCs w:val="24"/>
        </w:rPr>
        <w:t>The PCA transformed data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.1.2 resulted in a </w:t>
      </w:r>
      <w:ins w:id="521" w:author="Alexis Jones" w:date="2024-12-08T10:46:00Z" w16du:dateUtc="2024-12-08T16:46:00Z">
        <w:r w:rsidR="00C71C81">
          <w:rPr>
            <w:rFonts w:asciiTheme="majorBidi" w:eastAsia="Linux Libertine" w:hAnsiTheme="majorBidi" w:cstheme="majorBidi"/>
            <w:sz w:val="24"/>
            <w:szCs w:val="24"/>
          </w:rPr>
          <w:t>s</w:t>
        </w:r>
      </w:ins>
      <w:del w:id="522" w:author="Alexis Jones" w:date="2024-12-08T10:46:00Z" w16du:dateUtc="2024-12-08T16:46:00Z">
        <w:r w:rsidRPr="000C5D54" w:rsidDel="00C71C81">
          <w:rPr>
            <w:rFonts w:asciiTheme="majorBidi" w:eastAsia="Linux Libertine" w:hAnsiTheme="majorBidi" w:cstheme="majorBidi"/>
            <w:sz w:val="24"/>
            <w:szCs w:val="24"/>
          </w:rPr>
          <w:delText>S</w:delText>
        </w:r>
      </w:del>
      <w:r w:rsidRPr="000C5D54">
        <w:rPr>
          <w:rFonts w:asciiTheme="majorBidi" w:eastAsia="Linux Libertine" w:hAnsiTheme="majorBidi" w:cstheme="majorBidi"/>
          <w:sz w:val="24"/>
          <w:szCs w:val="24"/>
        </w:rPr>
        <w:t xml:space="preserve">ilhouette </w:t>
      </w:r>
      <w:ins w:id="523" w:author="Alexis Jones" w:date="2024-12-08T10:46:00Z" w16du:dateUtc="2024-12-08T16:46:00Z">
        <w:r w:rsidR="00C71C81">
          <w:rPr>
            <w:rFonts w:asciiTheme="majorBidi" w:eastAsia="Linux Libertine" w:hAnsiTheme="majorBidi" w:cstheme="majorBidi"/>
            <w:sz w:val="24"/>
            <w:szCs w:val="24"/>
          </w:rPr>
          <w:t>s</w:t>
        </w:r>
      </w:ins>
      <w:del w:id="524" w:author="Alexis Jones" w:date="2024-12-08T10:46:00Z" w16du:dateUtc="2024-12-08T16:46:00Z">
        <w:r w:rsidRPr="000C5D54" w:rsidDel="00C71C81">
          <w:rPr>
            <w:rFonts w:asciiTheme="majorBidi" w:eastAsia="Linux Libertine" w:hAnsiTheme="majorBidi" w:cstheme="majorBidi"/>
            <w:sz w:val="24"/>
            <w:szCs w:val="24"/>
          </w:rPr>
          <w:delText>S</w:delText>
        </w:r>
      </w:del>
      <w:r w:rsidRPr="000C5D54">
        <w:rPr>
          <w:rFonts w:asciiTheme="majorBidi" w:eastAsia="Linux Libertine" w:hAnsiTheme="majorBidi" w:cstheme="majorBidi"/>
          <w:sz w:val="24"/>
          <w:szCs w:val="24"/>
        </w:rPr>
        <w:t xml:space="preserve">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 xml:space="preserve">.2104, which is an improvement over the </w:t>
      </w:r>
      <w:proofErr w:type="spellStart"/>
      <w:r w:rsidRPr="000C5D54">
        <w:rPr>
          <w:rFonts w:asciiTheme="majorBidi" w:eastAsia="Linux Libertine" w:hAnsiTheme="majorBidi" w:cstheme="majorBidi"/>
          <w:sz w:val="24"/>
          <w:szCs w:val="24"/>
        </w:rPr>
        <w:t>downsampled</w:t>
      </w:r>
      <w:proofErr w:type="spellEnd"/>
      <w:r w:rsidRPr="000C5D54">
        <w:rPr>
          <w:rFonts w:asciiTheme="majorBidi" w:eastAsia="Linux Libertine" w:hAnsiTheme="majorBidi" w:cstheme="majorBidi"/>
          <w:sz w:val="24"/>
          <w:szCs w:val="24"/>
        </w:rPr>
        <w:t xml:space="preserve"> model.</w:t>
      </w:r>
    </w:p>
    <w:p w14:paraId="4D2C708E" w14:textId="77777777" w:rsidR="00C71C81" w:rsidRPr="00F5230C" w:rsidRDefault="00C71C81" w:rsidP="00775F12">
      <w:pPr>
        <w:pBdr>
          <w:top w:val="nil"/>
          <w:left w:val="nil"/>
          <w:bottom w:val="nil"/>
          <w:right w:val="nil"/>
          <w:between w:val="nil"/>
        </w:pBdr>
        <w:spacing w:beforeLines="30" w:before="72" w:afterLines="30" w:after="72"/>
        <w:rPr>
          <w:ins w:id="525" w:author="Alexis Jones" w:date="2024-12-08T10:45:00Z" w16du:dateUtc="2024-12-08T16:45:00Z"/>
          <w:rFonts w:asciiTheme="majorBidi" w:eastAsia="Linux Libertine" w:hAnsiTheme="majorBidi" w:cstheme="majorBidi"/>
          <w:sz w:val="24"/>
          <w:szCs w:val="24"/>
        </w:rPr>
      </w:pPr>
    </w:p>
    <w:p w14:paraId="2C581F0E" w14:textId="77777777" w:rsidR="00A56F11" w:rsidDel="00C71C81" w:rsidRDefault="00A56F11" w:rsidP="00775F12">
      <w:pPr>
        <w:pBdr>
          <w:top w:val="nil"/>
          <w:left w:val="nil"/>
          <w:bottom w:val="nil"/>
          <w:right w:val="nil"/>
          <w:between w:val="nil"/>
        </w:pBdr>
        <w:spacing w:beforeLines="30" w:before="72" w:afterLines="30" w:after="72"/>
        <w:rPr>
          <w:del w:id="526" w:author="Alexis Jones" w:date="2024-12-08T10:45:00Z" w16du:dateUtc="2024-12-08T16:45:00Z"/>
          <w:rFonts w:asciiTheme="majorBidi" w:eastAsia="Linux Libertine" w:hAnsiTheme="majorBidi" w:cstheme="majorBidi"/>
          <w:b/>
          <w:bCs/>
          <w:sz w:val="24"/>
          <w:szCs w:val="24"/>
        </w:rPr>
      </w:pPr>
    </w:p>
    <w:p w14:paraId="24CC42BE" w14:textId="77777777" w:rsidR="00A56F11" w:rsidDel="00C71C81" w:rsidRDefault="00A56F11" w:rsidP="00775F12">
      <w:pPr>
        <w:pBdr>
          <w:top w:val="nil"/>
          <w:left w:val="nil"/>
          <w:bottom w:val="nil"/>
          <w:right w:val="nil"/>
          <w:between w:val="nil"/>
        </w:pBdr>
        <w:spacing w:beforeLines="30" w:before="72" w:afterLines="30" w:after="72"/>
        <w:rPr>
          <w:del w:id="527" w:author="Alexis Jones" w:date="2024-12-08T10:45:00Z" w16du:dateUtc="2024-12-08T16:45:00Z"/>
          <w:rFonts w:asciiTheme="majorBidi" w:eastAsia="Linux Libertine" w:hAnsiTheme="majorBidi" w:cstheme="majorBidi"/>
          <w:b/>
          <w:bCs/>
          <w:sz w:val="24"/>
          <w:szCs w:val="24"/>
        </w:rPr>
      </w:pPr>
    </w:p>
    <w:p w14:paraId="07A7EC4B" w14:textId="77777777" w:rsidR="00A56F11" w:rsidDel="00C71C81" w:rsidRDefault="00A56F11" w:rsidP="00775F12">
      <w:pPr>
        <w:pBdr>
          <w:top w:val="nil"/>
          <w:left w:val="nil"/>
          <w:bottom w:val="nil"/>
          <w:right w:val="nil"/>
          <w:between w:val="nil"/>
        </w:pBdr>
        <w:spacing w:beforeLines="30" w:before="72" w:afterLines="30" w:after="72"/>
        <w:rPr>
          <w:del w:id="528" w:author="Alexis Jones" w:date="2024-12-08T10:45:00Z" w16du:dateUtc="2024-12-08T16:45:00Z"/>
          <w:rFonts w:asciiTheme="majorBidi" w:eastAsia="Linux Libertine" w:hAnsiTheme="majorBidi" w:cstheme="majorBidi"/>
          <w:b/>
          <w:bCs/>
          <w:sz w:val="24"/>
          <w:szCs w:val="24"/>
        </w:rPr>
      </w:pPr>
    </w:p>
    <w:p w14:paraId="0FA9113A" w14:textId="77777777" w:rsidR="00A56F11" w:rsidDel="00C71C81" w:rsidRDefault="00A56F11" w:rsidP="00775F12">
      <w:pPr>
        <w:pBdr>
          <w:top w:val="nil"/>
          <w:left w:val="nil"/>
          <w:bottom w:val="nil"/>
          <w:right w:val="nil"/>
          <w:between w:val="nil"/>
        </w:pBdr>
        <w:spacing w:beforeLines="30" w:before="72" w:afterLines="30" w:after="72"/>
        <w:rPr>
          <w:del w:id="529" w:author="Alexis Jones" w:date="2024-12-08T10:45:00Z" w16du:dateUtc="2024-12-08T16:45:00Z"/>
          <w:rFonts w:asciiTheme="majorBidi" w:eastAsia="Linux Libertine" w:hAnsiTheme="majorBidi" w:cstheme="majorBidi"/>
          <w:b/>
          <w:bCs/>
          <w:sz w:val="24"/>
          <w:szCs w:val="24"/>
        </w:rPr>
      </w:pPr>
    </w:p>
    <w:p w14:paraId="6E6312FD"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559A140A" w14:textId="6406A7DF" w:rsidR="00BA6C57" w:rsidRPr="000C5D54" w:rsidRDefault="00BA6C57"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.1.2</w:t>
      </w:r>
    </w:p>
    <w:p w14:paraId="36CA51FF" w14:textId="6CE96E6B" w:rsidR="00BA6C57" w:rsidRPr="000C5D54" w:rsidRDefault="00BA6C57" w:rsidP="00775F12">
      <w:pPr>
        <w:pStyle w:val="Head3"/>
        <w:spacing w:beforeLines="30" w:before="72" w:afterLines="30" w:after="72"/>
      </w:pPr>
      <w:r w:rsidRPr="000C5D54">
        <w:t xml:space="preserve">PCA GMM SSC-A </w:t>
      </w:r>
      <w:del w:id="530" w:author="Ally Hartzell" w:date="2024-12-09T12:56:00Z" w16du:dateUtc="2024-12-09T19:56:00Z">
        <w:r w:rsidRPr="000C5D54" w:rsidDel="009D343F">
          <w:delText>vs.</w:delText>
        </w:r>
      </w:del>
      <w:ins w:id="531" w:author="Ally Hartzell" w:date="2024-12-09T12:56:00Z" w16du:dateUtc="2024-12-09T19:56:00Z">
        <w:r w:rsidR="009D343F">
          <w:t>Versus</w:t>
        </w:r>
      </w:ins>
      <w:r w:rsidRPr="000C5D54">
        <w:t xml:space="preserve"> CD3 APC-H7</w:t>
      </w:r>
    </w:p>
    <w:p w14:paraId="75C304BF" w14:textId="528D6535" w:rsidR="00BA6C57" w:rsidRPr="000C5D54" w:rsidRDefault="00BA6C57" w:rsidP="00775F12">
      <w:pPr>
        <w:pStyle w:val="Head3"/>
        <w:spacing w:beforeLines="30" w:before="72" w:afterLines="30" w:after="72"/>
      </w:pPr>
      <w:r w:rsidRPr="000C5D54">
        <w:rPr>
          <w:noProof/>
        </w:rPr>
        <w:drawing>
          <wp:inline distT="0" distB="0" distL="0" distR="0" wp14:anchorId="15707859" wp14:editId="1DF765E7">
            <wp:extent cx="2971800" cy="2383790"/>
            <wp:effectExtent l="0" t="0" r="0" b="3810"/>
            <wp:docPr id="2076152984" name="Picture 2" descr="A diagram of a clustering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52984" name="Picture 2" descr="A diagram of a clustering graph&#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71800" cy="2383790"/>
                    </a:xfrm>
                    <a:prstGeom prst="rect">
                      <a:avLst/>
                    </a:prstGeom>
                  </pic:spPr>
                </pic:pic>
              </a:graphicData>
            </a:graphic>
          </wp:inline>
        </w:drawing>
      </w:r>
    </w:p>
    <w:p w14:paraId="6E03DEF8" w14:textId="77777777" w:rsidR="00A56F11" w:rsidRDefault="00A56F11" w:rsidP="00775F12">
      <w:pPr>
        <w:pStyle w:val="Head3"/>
        <w:spacing w:beforeLines="30" w:before="72" w:afterLines="30" w:after="72"/>
      </w:pPr>
    </w:p>
    <w:p w14:paraId="0C66E6F7" w14:textId="39DF9E5F" w:rsidR="00BA6C57" w:rsidRPr="004F1232" w:rsidRDefault="00BA6C57"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The final GMM model </w:t>
      </w:r>
      <w:r w:rsidR="00470188" w:rsidRPr="004F1232">
        <w:rPr>
          <w:rFonts w:ascii="Times New Roman" w:hAnsi="Times New Roman" w:cs="Times New Roman"/>
          <w:sz w:val="24"/>
          <w:szCs w:val="24"/>
        </w:rPr>
        <w:t xml:space="preserve">plot </w:t>
      </w:r>
      <w:r w:rsidRPr="004F1232">
        <w:rPr>
          <w:rFonts w:ascii="Times New Roman" w:hAnsi="Times New Roman" w:cs="Times New Roman"/>
          <w:sz w:val="24"/>
          <w:szCs w:val="24"/>
        </w:rPr>
        <w:t>using P</w:t>
      </w:r>
      <w:r w:rsidR="00470188" w:rsidRPr="004F1232">
        <w:rPr>
          <w:rFonts w:ascii="Times New Roman" w:hAnsi="Times New Roman" w:cs="Times New Roman"/>
          <w:sz w:val="24"/>
          <w:szCs w:val="24"/>
        </w:rPr>
        <w:t>CA and t-SNE in Figure 4.</w:t>
      </w:r>
      <w:r w:rsidR="00A56F11" w:rsidRPr="004F1232">
        <w:rPr>
          <w:rFonts w:ascii="Times New Roman" w:hAnsi="Times New Roman" w:cs="Times New Roman"/>
          <w:sz w:val="24"/>
          <w:szCs w:val="24"/>
        </w:rPr>
        <w:t>7</w:t>
      </w:r>
      <w:r w:rsidR="00470188" w:rsidRPr="004F1232">
        <w:rPr>
          <w:rFonts w:ascii="Times New Roman" w:hAnsi="Times New Roman" w:cs="Times New Roman"/>
          <w:sz w:val="24"/>
          <w:szCs w:val="24"/>
        </w:rPr>
        <w:t xml:space="preserve">.1.3 resulted in a </w:t>
      </w:r>
      <w:ins w:id="532" w:author="Alexis Jones" w:date="2024-12-08T10:46:00Z" w16du:dateUtc="2024-12-08T16:46:00Z">
        <w:r w:rsidR="00C71C81">
          <w:rPr>
            <w:rFonts w:ascii="Times New Roman" w:hAnsi="Times New Roman" w:cs="Times New Roman"/>
            <w:sz w:val="24"/>
            <w:szCs w:val="24"/>
          </w:rPr>
          <w:t>s</w:t>
        </w:r>
      </w:ins>
      <w:del w:id="533" w:author="Alexis Jones" w:date="2024-12-08T10:46:00Z" w16du:dateUtc="2024-12-08T16:46:00Z">
        <w:r w:rsidR="00470188" w:rsidRPr="004F1232" w:rsidDel="00C71C81">
          <w:rPr>
            <w:rFonts w:ascii="Times New Roman" w:hAnsi="Times New Roman" w:cs="Times New Roman"/>
            <w:sz w:val="24"/>
            <w:szCs w:val="24"/>
          </w:rPr>
          <w:delText>S</w:delText>
        </w:r>
      </w:del>
      <w:r w:rsidR="00470188" w:rsidRPr="004F1232">
        <w:rPr>
          <w:rFonts w:ascii="Times New Roman" w:hAnsi="Times New Roman" w:cs="Times New Roman"/>
          <w:sz w:val="24"/>
          <w:szCs w:val="24"/>
        </w:rPr>
        <w:t xml:space="preserve">ilhouette </w:t>
      </w:r>
      <w:ins w:id="534" w:author="Alexis Jones" w:date="2024-12-08T10:46:00Z" w16du:dateUtc="2024-12-08T16:46:00Z">
        <w:r w:rsidR="00C71C81">
          <w:rPr>
            <w:rFonts w:ascii="Times New Roman" w:hAnsi="Times New Roman" w:cs="Times New Roman"/>
            <w:sz w:val="24"/>
            <w:szCs w:val="24"/>
          </w:rPr>
          <w:t>s</w:t>
        </w:r>
      </w:ins>
      <w:del w:id="535" w:author="Alexis Jones" w:date="2024-12-08T10:46:00Z" w16du:dateUtc="2024-12-08T16:46:00Z">
        <w:r w:rsidR="00470188" w:rsidRPr="004F1232" w:rsidDel="00C71C81">
          <w:rPr>
            <w:rFonts w:ascii="Times New Roman" w:hAnsi="Times New Roman" w:cs="Times New Roman"/>
            <w:sz w:val="24"/>
            <w:szCs w:val="24"/>
          </w:rPr>
          <w:delText>S</w:delText>
        </w:r>
      </w:del>
      <w:r w:rsidR="00470188" w:rsidRPr="004F1232">
        <w:rPr>
          <w:rFonts w:ascii="Times New Roman" w:hAnsi="Times New Roman" w:cs="Times New Roman"/>
          <w:sz w:val="24"/>
          <w:szCs w:val="24"/>
        </w:rPr>
        <w:t xml:space="preserve">core of </w:t>
      </w:r>
      <w:r w:rsidR="00184DCE" w:rsidRPr="004F1232">
        <w:rPr>
          <w:rFonts w:ascii="Times New Roman" w:hAnsi="Times New Roman" w:cs="Times New Roman"/>
          <w:sz w:val="24"/>
          <w:szCs w:val="24"/>
        </w:rPr>
        <w:t>0</w:t>
      </w:r>
      <w:r w:rsidR="00470188" w:rsidRPr="004F1232">
        <w:rPr>
          <w:rFonts w:ascii="Times New Roman" w:hAnsi="Times New Roman" w:cs="Times New Roman"/>
          <w:sz w:val="24"/>
          <w:szCs w:val="24"/>
        </w:rPr>
        <w:t xml:space="preserve">.3456. Though this score is higher, there does not appear to be much cluster separation from </w:t>
      </w:r>
      <w:ins w:id="536" w:author="Alexis Jones" w:date="2024-12-08T10:46:00Z" w16du:dateUtc="2024-12-08T16:46:00Z">
        <w:r w:rsidR="00C71C81">
          <w:rPr>
            <w:rFonts w:ascii="Times New Roman" w:hAnsi="Times New Roman" w:cs="Times New Roman"/>
            <w:sz w:val="24"/>
            <w:szCs w:val="24"/>
          </w:rPr>
          <w:t xml:space="preserve">the </w:t>
        </w:r>
      </w:ins>
      <w:r w:rsidR="00470188" w:rsidRPr="004F1232">
        <w:rPr>
          <w:rFonts w:ascii="Times New Roman" w:hAnsi="Times New Roman" w:cs="Times New Roman"/>
          <w:sz w:val="24"/>
          <w:szCs w:val="24"/>
        </w:rPr>
        <w:t>human eye</w:t>
      </w:r>
      <w:r w:rsidR="006E0034" w:rsidRPr="004F1232">
        <w:rPr>
          <w:rFonts w:ascii="Times New Roman" w:hAnsi="Times New Roman" w:cs="Times New Roman"/>
          <w:sz w:val="24"/>
          <w:szCs w:val="24"/>
        </w:rPr>
        <w:t>. Further investigation is warranted to verify if this higher score also validates practical application.</w:t>
      </w:r>
    </w:p>
    <w:p w14:paraId="1AC5F1D3" w14:textId="77777777" w:rsidR="00695073" w:rsidRDefault="00695073" w:rsidP="00775F12">
      <w:pPr>
        <w:pBdr>
          <w:top w:val="nil"/>
          <w:left w:val="nil"/>
          <w:bottom w:val="nil"/>
          <w:right w:val="nil"/>
          <w:between w:val="nil"/>
        </w:pBdr>
        <w:spacing w:beforeLines="30" w:before="72" w:afterLines="30" w:after="72"/>
        <w:rPr>
          <w:ins w:id="537" w:author="Ally Hartzell" w:date="2024-12-09T13:29:00Z" w16du:dateUtc="2024-12-09T20:29:00Z"/>
          <w:rFonts w:asciiTheme="majorBidi" w:eastAsia="Linux Libertine" w:hAnsiTheme="majorBidi" w:cstheme="majorBidi"/>
          <w:b/>
          <w:bCs/>
          <w:sz w:val="24"/>
          <w:szCs w:val="24"/>
        </w:rPr>
      </w:pPr>
    </w:p>
    <w:p w14:paraId="5F48D278" w14:textId="082F5469" w:rsidR="00BA6C57" w:rsidRPr="000C5D54" w:rsidRDefault="00BA6C57"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.1.3</w:t>
      </w:r>
    </w:p>
    <w:p w14:paraId="07BF1ED6" w14:textId="7B1D37A3" w:rsidR="00BA6C57" w:rsidRPr="000C5D54" w:rsidRDefault="00BA6C57" w:rsidP="00775F12">
      <w:pPr>
        <w:pStyle w:val="Head3"/>
        <w:spacing w:beforeLines="30" w:before="72" w:afterLines="30" w:after="72"/>
      </w:pPr>
      <w:r w:rsidRPr="000C5D54">
        <w:t xml:space="preserve">PCA t-SNE GMM SSC-A </w:t>
      </w:r>
      <w:del w:id="538" w:author="Ally Hartzell" w:date="2024-12-09T12:56:00Z" w16du:dateUtc="2024-12-09T19:56:00Z">
        <w:r w:rsidRPr="000C5D54" w:rsidDel="009D343F">
          <w:delText>vs.</w:delText>
        </w:r>
      </w:del>
      <w:ins w:id="539" w:author="Ally Hartzell" w:date="2024-12-09T12:56:00Z" w16du:dateUtc="2024-12-09T19:56:00Z">
        <w:r w:rsidR="009D343F">
          <w:t>Versus</w:t>
        </w:r>
      </w:ins>
      <w:r w:rsidRPr="000C5D54">
        <w:t xml:space="preserve"> CD3 APC-H7</w:t>
      </w:r>
    </w:p>
    <w:p w14:paraId="63A53350" w14:textId="336D09A0" w:rsidR="001B2CB6" w:rsidRPr="00F5230C" w:rsidRDefault="00BA6C57" w:rsidP="00775F12">
      <w:pPr>
        <w:pStyle w:val="Head3"/>
        <w:spacing w:beforeLines="30" w:before="72" w:afterLines="30" w:after="72"/>
      </w:pPr>
      <w:r w:rsidRPr="000C5D54">
        <w:rPr>
          <w:noProof/>
        </w:rPr>
        <w:drawing>
          <wp:inline distT="0" distB="0" distL="0" distR="0" wp14:anchorId="4CE368C3" wp14:editId="6B0B48CB">
            <wp:extent cx="2971800" cy="2375535"/>
            <wp:effectExtent l="0" t="0" r="0" b="0"/>
            <wp:docPr id="474153904" name="Picture 4"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53904" name="Picture 4" descr="A diagram of a cluster of dots&#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71800" cy="2375535"/>
                    </a:xfrm>
                    <a:prstGeom prst="rect">
                      <a:avLst/>
                    </a:prstGeom>
                  </pic:spPr>
                </pic:pic>
              </a:graphicData>
            </a:graphic>
          </wp:inline>
        </w:drawing>
      </w:r>
    </w:p>
    <w:p w14:paraId="16B49CFD" w14:textId="77777777" w:rsidR="00A56F11" w:rsidDel="009D343F" w:rsidRDefault="00A56F11" w:rsidP="00775F12">
      <w:pPr>
        <w:pStyle w:val="Head3"/>
        <w:spacing w:beforeLines="30" w:before="72" w:afterLines="30" w:after="72"/>
        <w:rPr>
          <w:del w:id="540" w:author="Ally Hartzell" w:date="2024-12-09T12:55:00Z" w16du:dateUtc="2024-12-09T19:55:00Z"/>
        </w:rPr>
      </w:pPr>
    </w:p>
    <w:p w14:paraId="4DD5BB86" w14:textId="77777777" w:rsidR="00775F12" w:rsidRDefault="00775F12" w:rsidP="00775F12">
      <w:pPr>
        <w:pStyle w:val="Head3"/>
        <w:spacing w:beforeLines="30" w:before="72" w:afterLines="30" w:after="72"/>
      </w:pPr>
    </w:p>
    <w:p w14:paraId="093104F9" w14:textId="74F7564E" w:rsidR="006F3CE3" w:rsidRPr="000C5D54" w:rsidRDefault="000B1A26" w:rsidP="00775F12">
      <w:pPr>
        <w:pStyle w:val="Head3"/>
        <w:spacing w:beforeLines="30" w:before="72" w:afterLines="30" w:after="72"/>
      </w:pPr>
      <w:r w:rsidRPr="000C5D54">
        <w:lastRenderedPageBreak/>
        <w:t>4.</w:t>
      </w:r>
      <w:r w:rsidR="00A56F11">
        <w:t>7</w:t>
      </w:r>
      <w:r w:rsidRPr="000C5D54">
        <w:t xml:space="preserve">.2 </w:t>
      </w:r>
      <w:r w:rsidR="00C013E7" w:rsidRPr="000C5D54">
        <w:t>K-</w:t>
      </w:r>
      <w:ins w:id="541" w:author="Ally Hartzell" w:date="2024-12-09T12:55:00Z" w16du:dateUtc="2024-12-09T19:55:00Z">
        <w:r w:rsidR="009D343F">
          <w:t>M</w:t>
        </w:r>
      </w:ins>
      <w:del w:id="542" w:author="Ally Hartzell" w:date="2024-12-09T12:55:00Z" w16du:dateUtc="2024-12-09T19:55:00Z">
        <w:r w:rsidR="00C013E7" w:rsidRPr="000C5D54" w:rsidDel="009D343F">
          <w:delText>m</w:delText>
        </w:r>
      </w:del>
      <w:r w:rsidR="00C013E7" w:rsidRPr="000C5D54">
        <w:t>eans Clustering</w:t>
      </w:r>
    </w:p>
    <w:p w14:paraId="7EC8EFEC" w14:textId="2A92391C" w:rsidR="002D75FA" w:rsidRPr="000C5D54" w:rsidRDefault="002D75FA"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Similarly to GMM, the </w:t>
      </w:r>
      <w:ins w:id="543" w:author="Alexis Jones" w:date="2024-12-08T10:46:00Z" w16du:dateUtc="2024-12-08T16:46:00Z">
        <w:r w:rsidR="001338B0">
          <w:rPr>
            <w:rFonts w:asciiTheme="majorBidi" w:eastAsia="Linux Libertine" w:hAnsiTheme="majorBidi" w:cstheme="majorBidi"/>
            <w:sz w:val="24"/>
            <w:szCs w:val="24"/>
          </w:rPr>
          <w:t>k</w:t>
        </w:r>
      </w:ins>
      <w:del w:id="544" w:author="Alexis Jones" w:date="2024-12-08T10:46:00Z" w16du:dateUtc="2024-12-08T16:46:00Z">
        <w:r w:rsidRPr="000C5D54" w:rsidDel="001338B0">
          <w:rPr>
            <w:rFonts w:asciiTheme="majorBidi" w:eastAsia="Linux Libertine" w:hAnsiTheme="majorBidi" w:cstheme="majorBidi"/>
            <w:sz w:val="24"/>
            <w:szCs w:val="24"/>
          </w:rPr>
          <w:delText>K</w:delText>
        </w:r>
      </w:del>
      <w:r w:rsidRPr="000C5D54">
        <w:rPr>
          <w:rFonts w:asciiTheme="majorBidi" w:eastAsia="Linux Libertine" w:hAnsiTheme="majorBidi" w:cstheme="majorBidi"/>
          <w:sz w:val="24"/>
          <w:szCs w:val="24"/>
        </w:rPr>
        <w:t xml:space="preserve">-means clustering method requires the number of clusters to be predefined. Cross-validation was performed for cluster numbering from two through five with maximum </w:t>
      </w:r>
      <w:ins w:id="545" w:author="Alexis Jones" w:date="2024-12-08T10:47:00Z" w16du:dateUtc="2024-12-08T16:47:00Z">
        <w:r w:rsidR="001338B0">
          <w:rPr>
            <w:rFonts w:asciiTheme="majorBidi" w:eastAsia="Linux Libertine" w:hAnsiTheme="majorBidi" w:cstheme="majorBidi"/>
            <w:sz w:val="24"/>
            <w:szCs w:val="24"/>
          </w:rPr>
          <w:t>s</w:t>
        </w:r>
      </w:ins>
      <w:del w:id="546" w:author="Alexis Jones" w:date="2024-12-08T10:47:00Z" w16du:dateUtc="2024-12-08T16:47:00Z">
        <w:r w:rsidRPr="000C5D54" w:rsidDel="001338B0">
          <w:rPr>
            <w:rFonts w:asciiTheme="majorBidi" w:eastAsia="Linux Libertine" w:hAnsiTheme="majorBidi" w:cstheme="majorBidi"/>
            <w:sz w:val="24"/>
            <w:szCs w:val="24"/>
          </w:rPr>
          <w:delText>S</w:delText>
        </w:r>
      </w:del>
      <w:r w:rsidRPr="000C5D54">
        <w:rPr>
          <w:rFonts w:asciiTheme="majorBidi" w:eastAsia="Linux Libertine" w:hAnsiTheme="majorBidi" w:cstheme="majorBidi"/>
          <w:sz w:val="24"/>
          <w:szCs w:val="24"/>
        </w:rPr>
        <w:t xml:space="preserve">ilhouette score as the selection criterion. Cross-validation in this range showed </w:t>
      </w:r>
      <w:del w:id="547" w:author="Ally Hartzell" w:date="2024-12-09T13:07:00Z" w16du:dateUtc="2024-12-09T20:07:00Z">
        <w:r w:rsidRPr="000C5D54" w:rsidDel="00F77AD7">
          <w:rPr>
            <w:rFonts w:asciiTheme="majorBidi" w:eastAsia="Linux Libertine" w:hAnsiTheme="majorBidi" w:cstheme="majorBidi"/>
            <w:sz w:val="24"/>
            <w:szCs w:val="24"/>
          </w:rPr>
          <w:delText xml:space="preserve">that </w:delText>
        </w:r>
      </w:del>
      <w:r w:rsidRPr="000C5D54">
        <w:rPr>
          <w:rFonts w:asciiTheme="majorBidi" w:eastAsia="Linux Libertine" w:hAnsiTheme="majorBidi" w:cstheme="majorBidi"/>
          <w:sz w:val="24"/>
          <w:szCs w:val="24"/>
        </w:rPr>
        <w:t xml:space="preserve">two clusters yielded the highest score, which was used throughout the </w:t>
      </w:r>
      <w:ins w:id="548" w:author="Alexis Jones" w:date="2024-12-08T10:47:00Z" w16du:dateUtc="2024-12-08T16:47:00Z">
        <w:r w:rsidR="001338B0">
          <w:rPr>
            <w:rFonts w:asciiTheme="majorBidi" w:eastAsia="Linux Libertine" w:hAnsiTheme="majorBidi" w:cstheme="majorBidi"/>
            <w:sz w:val="24"/>
            <w:szCs w:val="24"/>
          </w:rPr>
          <w:t>k</w:t>
        </w:r>
      </w:ins>
      <w:del w:id="549" w:author="Alexis Jones" w:date="2024-12-08T10:47:00Z" w16du:dateUtc="2024-12-08T16:47:00Z">
        <w:r w:rsidRPr="000C5D54" w:rsidDel="001338B0">
          <w:rPr>
            <w:rFonts w:asciiTheme="majorBidi" w:eastAsia="Linux Libertine" w:hAnsiTheme="majorBidi" w:cstheme="majorBidi"/>
            <w:sz w:val="24"/>
            <w:szCs w:val="24"/>
          </w:rPr>
          <w:delText>K</w:delText>
        </w:r>
      </w:del>
      <w:r w:rsidRPr="000C5D54">
        <w:rPr>
          <w:rFonts w:asciiTheme="majorBidi" w:eastAsia="Linux Libertine" w:hAnsiTheme="majorBidi" w:cstheme="majorBidi"/>
          <w:sz w:val="24"/>
          <w:szCs w:val="24"/>
        </w:rPr>
        <w:t>-means process.</w:t>
      </w:r>
    </w:p>
    <w:p w14:paraId="79BE1107" w14:textId="337A042C" w:rsidR="00F5230C" w:rsidRDefault="002D75FA" w:rsidP="00775F12">
      <w:pPr>
        <w:pBdr>
          <w:top w:val="nil"/>
          <w:left w:val="nil"/>
          <w:bottom w:val="nil"/>
          <w:right w:val="nil"/>
          <w:between w:val="nil"/>
        </w:pBdr>
        <w:spacing w:beforeLines="30" w:before="72" w:afterLines="30" w:after="72"/>
        <w:rPr>
          <w:ins w:id="550" w:author="Alexis Jones" w:date="2024-12-08T10:46:00Z" w16du:dateUtc="2024-12-08T16:46:00Z"/>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downsampled </w:t>
      </w:r>
      <w:ins w:id="551" w:author="Alexis Jones" w:date="2024-12-08T10:47:00Z" w16du:dateUtc="2024-12-08T16:47:00Z">
        <w:r w:rsidR="001338B0">
          <w:rPr>
            <w:rFonts w:asciiTheme="majorBidi" w:eastAsia="Linux Libertine" w:hAnsiTheme="majorBidi" w:cstheme="majorBidi"/>
            <w:sz w:val="24"/>
            <w:szCs w:val="24"/>
          </w:rPr>
          <w:t>k</w:t>
        </w:r>
      </w:ins>
      <w:del w:id="552" w:author="Alexis Jones" w:date="2024-12-08T10:47:00Z" w16du:dateUtc="2024-12-08T16:47:00Z">
        <w:r w:rsidRPr="000C5D54" w:rsidDel="001338B0">
          <w:rPr>
            <w:rFonts w:asciiTheme="majorBidi" w:eastAsia="Linux Libertine" w:hAnsiTheme="majorBidi" w:cstheme="majorBidi"/>
            <w:sz w:val="24"/>
            <w:szCs w:val="24"/>
          </w:rPr>
          <w:delText>K</w:delText>
        </w:r>
      </w:del>
      <w:r w:rsidRPr="000C5D54">
        <w:rPr>
          <w:rFonts w:asciiTheme="majorBidi" w:eastAsia="Linux Libertine" w:hAnsiTheme="majorBidi" w:cstheme="majorBidi"/>
          <w:sz w:val="24"/>
          <w:szCs w:val="24"/>
        </w:rPr>
        <w:t>-means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.2.1 resulted in a </w:t>
      </w:r>
      <w:ins w:id="553" w:author="Alexis Jones" w:date="2024-12-08T10:47:00Z" w16du:dateUtc="2024-12-08T16:47:00Z">
        <w:r w:rsidR="001338B0">
          <w:rPr>
            <w:rFonts w:asciiTheme="majorBidi" w:eastAsia="Linux Libertine" w:hAnsiTheme="majorBidi" w:cstheme="majorBidi"/>
            <w:sz w:val="24"/>
            <w:szCs w:val="24"/>
          </w:rPr>
          <w:t>s</w:t>
        </w:r>
      </w:ins>
      <w:del w:id="554" w:author="Alexis Jones" w:date="2024-12-08T10:47:00Z" w16du:dateUtc="2024-12-08T16:47:00Z">
        <w:r w:rsidRPr="000C5D54" w:rsidDel="001338B0">
          <w:rPr>
            <w:rFonts w:asciiTheme="majorBidi" w:eastAsia="Linux Libertine" w:hAnsiTheme="majorBidi" w:cstheme="majorBidi"/>
            <w:sz w:val="24"/>
            <w:szCs w:val="24"/>
          </w:rPr>
          <w:delText>S</w:delText>
        </w:r>
      </w:del>
      <w:r w:rsidRPr="000C5D54">
        <w:rPr>
          <w:rFonts w:asciiTheme="majorBidi" w:eastAsia="Linux Libertine" w:hAnsiTheme="majorBidi" w:cstheme="majorBidi"/>
          <w:sz w:val="24"/>
          <w:szCs w:val="24"/>
        </w:rPr>
        <w:t xml:space="preserve">ilhouette </w:t>
      </w:r>
      <w:ins w:id="555" w:author="Alexis Jones" w:date="2024-12-08T10:47:00Z" w16du:dateUtc="2024-12-08T16:47:00Z">
        <w:r w:rsidR="001338B0">
          <w:rPr>
            <w:rFonts w:asciiTheme="majorBidi" w:eastAsia="Linux Libertine" w:hAnsiTheme="majorBidi" w:cstheme="majorBidi"/>
            <w:sz w:val="24"/>
            <w:szCs w:val="24"/>
          </w:rPr>
          <w:t>s</w:t>
        </w:r>
      </w:ins>
      <w:del w:id="556" w:author="Alexis Jones" w:date="2024-12-08T10:47:00Z" w16du:dateUtc="2024-12-08T16:47:00Z">
        <w:r w:rsidRPr="000C5D54" w:rsidDel="001338B0">
          <w:rPr>
            <w:rFonts w:asciiTheme="majorBidi" w:eastAsia="Linux Libertine" w:hAnsiTheme="majorBidi" w:cstheme="majorBidi"/>
            <w:sz w:val="24"/>
            <w:szCs w:val="24"/>
          </w:rPr>
          <w:delText>S</w:delText>
        </w:r>
      </w:del>
      <w:r w:rsidRPr="000C5D54">
        <w:rPr>
          <w:rFonts w:asciiTheme="majorBidi" w:eastAsia="Linux Libertine" w:hAnsiTheme="majorBidi" w:cstheme="majorBidi"/>
          <w:sz w:val="24"/>
          <w:szCs w:val="24"/>
        </w:rPr>
        <w:t xml:space="preserve">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.5456, which is a marked improvement over the GMM models.</w:t>
      </w:r>
    </w:p>
    <w:p w14:paraId="6E3800A7" w14:textId="77777777" w:rsidR="00C71C81" w:rsidRPr="00A56F11" w:rsidRDefault="00C71C81"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504CA8D4" w14:textId="4034CAC6" w:rsidR="001B2CB6" w:rsidRPr="000C5D54" w:rsidRDefault="001B2CB6"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.2.1</w:t>
      </w:r>
    </w:p>
    <w:p w14:paraId="27F5B265" w14:textId="4A90A3B8" w:rsidR="001B2CB6" w:rsidRPr="000C5D54" w:rsidRDefault="0046043F" w:rsidP="00775F12">
      <w:pPr>
        <w:pStyle w:val="Head3"/>
        <w:spacing w:beforeLines="30" w:before="72" w:afterLines="30" w:after="72"/>
      </w:pPr>
      <w:proofErr w:type="spellStart"/>
      <w:r w:rsidRPr="000C5D54">
        <w:t>Downsampled</w:t>
      </w:r>
      <w:proofErr w:type="spellEnd"/>
      <w:r w:rsidR="001B2CB6" w:rsidRPr="000C5D54">
        <w:t xml:space="preserve"> </w:t>
      </w:r>
      <w:r w:rsidRPr="000C5D54">
        <w:t>K-</w:t>
      </w:r>
      <w:ins w:id="557" w:author="Ally Hartzell" w:date="2024-12-09T12:55:00Z" w16du:dateUtc="2024-12-09T19:55:00Z">
        <w:r w:rsidR="009D343F">
          <w:t>M</w:t>
        </w:r>
      </w:ins>
      <w:del w:id="558" w:author="Ally Hartzell" w:date="2024-12-09T12:55:00Z" w16du:dateUtc="2024-12-09T19:55:00Z">
        <w:r w:rsidR="00533BD1" w:rsidDel="009D343F">
          <w:delText>m</w:delText>
        </w:r>
      </w:del>
      <w:r w:rsidRPr="000C5D54">
        <w:t>eans</w:t>
      </w:r>
      <w:r w:rsidR="001B2CB6" w:rsidRPr="000C5D54">
        <w:t xml:space="preserve"> SSC-A </w:t>
      </w:r>
      <w:del w:id="559" w:author="Ally Hartzell" w:date="2024-12-09T12:55:00Z" w16du:dateUtc="2024-12-09T19:55:00Z">
        <w:r w:rsidR="001B2CB6" w:rsidRPr="000C5D54" w:rsidDel="009D343F">
          <w:delText>vs.</w:delText>
        </w:r>
      </w:del>
      <w:ins w:id="560" w:author="Ally Hartzell" w:date="2024-12-09T12:55:00Z" w16du:dateUtc="2024-12-09T19:55:00Z">
        <w:r w:rsidR="009D343F">
          <w:t>Versus</w:t>
        </w:r>
      </w:ins>
      <w:r w:rsidR="001B2CB6" w:rsidRPr="000C5D54">
        <w:t xml:space="preserve"> CD3 APC-H7</w:t>
      </w:r>
    </w:p>
    <w:p w14:paraId="5EE6E4B6" w14:textId="7749CBAD" w:rsidR="006F3CE3" w:rsidRPr="000C5D54" w:rsidRDefault="0046043F" w:rsidP="00775F12">
      <w:pPr>
        <w:pStyle w:val="Head3"/>
        <w:spacing w:beforeLines="30" w:before="72" w:afterLines="30" w:after="72"/>
      </w:pPr>
      <w:r w:rsidRPr="000C5D54">
        <w:rPr>
          <w:noProof/>
        </w:rPr>
        <w:drawing>
          <wp:inline distT="0" distB="0" distL="0" distR="0" wp14:anchorId="6517A6BA" wp14:editId="55563ED9">
            <wp:extent cx="2971800" cy="2348230"/>
            <wp:effectExtent l="0" t="0" r="0" b="1270"/>
            <wp:docPr id="242657362"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57362" name="Picture 5" descr="A screen shot of a graph&#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71800" cy="2348230"/>
                    </a:xfrm>
                    <a:prstGeom prst="rect">
                      <a:avLst/>
                    </a:prstGeom>
                  </pic:spPr>
                </pic:pic>
              </a:graphicData>
            </a:graphic>
          </wp:inline>
        </w:drawing>
      </w:r>
    </w:p>
    <w:p w14:paraId="5D96A990" w14:textId="77777777" w:rsidR="001338B0" w:rsidRDefault="001338B0" w:rsidP="00775F12">
      <w:pPr>
        <w:pBdr>
          <w:top w:val="nil"/>
          <w:left w:val="nil"/>
          <w:bottom w:val="nil"/>
          <w:right w:val="nil"/>
          <w:between w:val="nil"/>
        </w:pBdr>
        <w:spacing w:beforeLines="30" w:before="72" w:afterLines="30" w:after="72"/>
        <w:rPr>
          <w:ins w:id="561" w:author="Alexis Jones" w:date="2024-12-08T10:47:00Z" w16du:dateUtc="2024-12-08T16:47:00Z"/>
          <w:rFonts w:asciiTheme="majorBidi" w:eastAsia="Linux Libertine" w:hAnsiTheme="majorBidi" w:cstheme="majorBidi"/>
          <w:sz w:val="24"/>
          <w:szCs w:val="24"/>
        </w:rPr>
      </w:pPr>
    </w:p>
    <w:p w14:paraId="0FAEE875" w14:textId="3493BBB6" w:rsidR="00C9494F" w:rsidRPr="00FE642C" w:rsidRDefault="002D75FA"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PCA K-means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.2.2 resulted in a </w:t>
      </w:r>
      <w:ins w:id="562" w:author="Alexis Jones" w:date="2024-12-08T10:47:00Z" w16du:dateUtc="2024-12-08T16:47:00Z">
        <w:r w:rsidR="001338B0">
          <w:rPr>
            <w:rFonts w:asciiTheme="majorBidi" w:eastAsia="Linux Libertine" w:hAnsiTheme="majorBidi" w:cstheme="majorBidi"/>
            <w:sz w:val="24"/>
            <w:szCs w:val="24"/>
          </w:rPr>
          <w:t>s</w:t>
        </w:r>
      </w:ins>
      <w:del w:id="563" w:author="Alexis Jones" w:date="2024-12-08T10:47:00Z" w16du:dateUtc="2024-12-08T16:47:00Z">
        <w:r w:rsidRPr="000C5D54" w:rsidDel="001338B0">
          <w:rPr>
            <w:rFonts w:asciiTheme="majorBidi" w:eastAsia="Linux Libertine" w:hAnsiTheme="majorBidi" w:cstheme="majorBidi"/>
            <w:sz w:val="24"/>
            <w:szCs w:val="24"/>
          </w:rPr>
          <w:delText>S</w:delText>
        </w:r>
      </w:del>
      <w:r w:rsidRPr="000C5D54">
        <w:rPr>
          <w:rFonts w:asciiTheme="majorBidi" w:eastAsia="Linux Libertine" w:hAnsiTheme="majorBidi" w:cstheme="majorBidi"/>
          <w:sz w:val="24"/>
          <w:szCs w:val="24"/>
        </w:rPr>
        <w:t xml:space="preserve">ilhouette </w:t>
      </w:r>
      <w:ins w:id="564" w:author="Alexis Jones" w:date="2024-12-08T10:47:00Z" w16du:dateUtc="2024-12-08T16:47:00Z">
        <w:r w:rsidR="001338B0">
          <w:rPr>
            <w:rFonts w:asciiTheme="majorBidi" w:eastAsia="Linux Libertine" w:hAnsiTheme="majorBidi" w:cstheme="majorBidi"/>
            <w:sz w:val="24"/>
            <w:szCs w:val="24"/>
          </w:rPr>
          <w:t>s</w:t>
        </w:r>
      </w:ins>
      <w:del w:id="565" w:author="Alexis Jones" w:date="2024-12-08T10:47:00Z" w16du:dateUtc="2024-12-08T16:47:00Z">
        <w:r w:rsidRPr="000C5D54" w:rsidDel="001338B0">
          <w:rPr>
            <w:rFonts w:asciiTheme="majorBidi" w:eastAsia="Linux Libertine" w:hAnsiTheme="majorBidi" w:cstheme="majorBidi"/>
            <w:sz w:val="24"/>
            <w:szCs w:val="24"/>
          </w:rPr>
          <w:delText>S</w:delText>
        </w:r>
      </w:del>
      <w:r w:rsidRPr="000C5D54">
        <w:rPr>
          <w:rFonts w:asciiTheme="majorBidi" w:eastAsia="Linux Libertine" w:hAnsiTheme="majorBidi" w:cstheme="majorBidi"/>
          <w:sz w:val="24"/>
          <w:szCs w:val="24"/>
        </w:rPr>
        <w:t xml:space="preserve">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.5502, which is a slight improvement over its sampled counterpart. Notably, the clusters in this plot seem to show less of the hard linear boundary found in the sampled version with Cluster 0 being identified in a more circular shape.</w:t>
      </w:r>
    </w:p>
    <w:p w14:paraId="20A598EA" w14:textId="77777777" w:rsidR="00A56F11" w:rsidDel="001338B0" w:rsidRDefault="00A56F11" w:rsidP="00775F12">
      <w:pPr>
        <w:pBdr>
          <w:top w:val="nil"/>
          <w:left w:val="nil"/>
          <w:bottom w:val="nil"/>
          <w:right w:val="nil"/>
          <w:between w:val="nil"/>
        </w:pBdr>
        <w:spacing w:beforeLines="30" w:before="72" w:afterLines="30" w:after="72"/>
        <w:rPr>
          <w:del w:id="566" w:author="Alexis Jones" w:date="2024-12-08T10:47:00Z" w16du:dateUtc="2024-12-08T16:47:00Z"/>
          <w:rFonts w:asciiTheme="majorBidi" w:eastAsia="Linux Libertine" w:hAnsiTheme="majorBidi" w:cstheme="majorBidi"/>
          <w:b/>
          <w:bCs/>
          <w:sz w:val="24"/>
          <w:szCs w:val="24"/>
        </w:rPr>
      </w:pPr>
    </w:p>
    <w:p w14:paraId="6057A0FE" w14:textId="77777777" w:rsidR="00A56F11" w:rsidDel="001338B0" w:rsidRDefault="00A56F11" w:rsidP="00775F12">
      <w:pPr>
        <w:pBdr>
          <w:top w:val="nil"/>
          <w:left w:val="nil"/>
          <w:bottom w:val="nil"/>
          <w:right w:val="nil"/>
          <w:between w:val="nil"/>
        </w:pBdr>
        <w:spacing w:beforeLines="30" w:before="72" w:afterLines="30" w:after="72"/>
        <w:rPr>
          <w:del w:id="567" w:author="Alexis Jones" w:date="2024-12-08T10:47:00Z" w16du:dateUtc="2024-12-08T16:47:00Z"/>
          <w:rFonts w:asciiTheme="majorBidi" w:eastAsia="Linux Libertine" w:hAnsiTheme="majorBidi" w:cstheme="majorBidi"/>
          <w:b/>
          <w:bCs/>
          <w:sz w:val="24"/>
          <w:szCs w:val="24"/>
        </w:rPr>
      </w:pPr>
    </w:p>
    <w:p w14:paraId="41C1561A" w14:textId="77777777" w:rsidR="00A56F11" w:rsidDel="001338B0" w:rsidRDefault="00A56F11" w:rsidP="00775F12">
      <w:pPr>
        <w:pBdr>
          <w:top w:val="nil"/>
          <w:left w:val="nil"/>
          <w:bottom w:val="nil"/>
          <w:right w:val="nil"/>
          <w:between w:val="nil"/>
        </w:pBdr>
        <w:spacing w:beforeLines="30" w:before="72" w:afterLines="30" w:after="72"/>
        <w:rPr>
          <w:del w:id="568" w:author="Alexis Jones" w:date="2024-12-08T10:47:00Z" w16du:dateUtc="2024-12-08T16:47:00Z"/>
          <w:rFonts w:asciiTheme="majorBidi" w:eastAsia="Linux Libertine" w:hAnsiTheme="majorBidi" w:cstheme="majorBidi"/>
          <w:b/>
          <w:bCs/>
          <w:sz w:val="24"/>
          <w:szCs w:val="24"/>
        </w:rPr>
      </w:pPr>
    </w:p>
    <w:p w14:paraId="497A6442" w14:textId="77777777" w:rsidR="00775F12" w:rsidDel="001338B0" w:rsidRDefault="00775F12" w:rsidP="00775F12">
      <w:pPr>
        <w:pBdr>
          <w:top w:val="nil"/>
          <w:left w:val="nil"/>
          <w:bottom w:val="nil"/>
          <w:right w:val="nil"/>
          <w:between w:val="nil"/>
        </w:pBdr>
        <w:spacing w:beforeLines="30" w:before="72" w:afterLines="30" w:after="72"/>
        <w:rPr>
          <w:del w:id="569" w:author="Alexis Jones" w:date="2024-12-08T10:47:00Z" w16du:dateUtc="2024-12-08T16:47:00Z"/>
          <w:rFonts w:asciiTheme="majorBidi" w:eastAsia="Linux Libertine" w:hAnsiTheme="majorBidi" w:cstheme="majorBidi"/>
          <w:b/>
          <w:bCs/>
          <w:sz w:val="24"/>
          <w:szCs w:val="24"/>
        </w:rPr>
      </w:pPr>
    </w:p>
    <w:p w14:paraId="73AF2CBE"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1CDA4298" w14:textId="3110FC63" w:rsidR="0046043F" w:rsidRPr="000C5D54" w:rsidRDefault="0046043F" w:rsidP="00695073">
      <w:pPr>
        <w:keepNext/>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Change w:id="570" w:author="Ally Hartzell" w:date="2024-12-09T13:29:00Z" w16du:dateUtc="2024-12-09T20:29:00Z">
          <w:pPr>
            <w:pBdr>
              <w:top w:val="nil"/>
              <w:left w:val="nil"/>
              <w:bottom w:val="nil"/>
              <w:right w:val="nil"/>
              <w:between w:val="nil"/>
            </w:pBdr>
            <w:spacing w:beforeLines="30" w:before="72" w:afterLines="30" w:after="72"/>
          </w:pPr>
        </w:pPrChange>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.2.2</w:t>
      </w:r>
    </w:p>
    <w:p w14:paraId="7C3981BB" w14:textId="2CFB2D30" w:rsidR="0046043F" w:rsidRPr="000C5D54" w:rsidRDefault="0046043F" w:rsidP="00775F12">
      <w:pPr>
        <w:pStyle w:val="Head3"/>
        <w:spacing w:beforeLines="30" w:before="72" w:afterLines="30" w:after="72"/>
      </w:pPr>
      <w:r w:rsidRPr="000C5D54">
        <w:t>PCA K-</w:t>
      </w:r>
      <w:ins w:id="571" w:author="Ally Hartzell" w:date="2024-12-09T12:55:00Z" w16du:dateUtc="2024-12-09T19:55:00Z">
        <w:r w:rsidR="009D343F">
          <w:t>M</w:t>
        </w:r>
      </w:ins>
      <w:del w:id="572" w:author="Ally Hartzell" w:date="2024-12-09T12:55:00Z" w16du:dateUtc="2024-12-09T19:55:00Z">
        <w:r w:rsidR="00533BD1" w:rsidDel="009D343F">
          <w:delText>m</w:delText>
        </w:r>
      </w:del>
      <w:r w:rsidRPr="000C5D54">
        <w:t xml:space="preserve">eans SSC-A </w:t>
      </w:r>
      <w:del w:id="573" w:author="Ally Hartzell" w:date="2024-12-09T12:55:00Z" w16du:dateUtc="2024-12-09T19:55:00Z">
        <w:r w:rsidRPr="000C5D54" w:rsidDel="009D343F">
          <w:delText>vs.</w:delText>
        </w:r>
      </w:del>
      <w:ins w:id="574" w:author="Ally Hartzell" w:date="2024-12-09T12:55:00Z" w16du:dateUtc="2024-12-09T19:55:00Z">
        <w:r w:rsidR="009D343F">
          <w:t>versus</w:t>
        </w:r>
      </w:ins>
      <w:r w:rsidRPr="000C5D54">
        <w:t xml:space="preserve"> CD3 APC-H7</w:t>
      </w:r>
    </w:p>
    <w:p w14:paraId="384A2D3D" w14:textId="22C3EAC3" w:rsidR="0046043F" w:rsidRPr="000C5D54" w:rsidRDefault="007803BF" w:rsidP="00775F12">
      <w:pPr>
        <w:pStyle w:val="Head3"/>
        <w:spacing w:beforeLines="30" w:before="72" w:afterLines="30" w:after="72"/>
      </w:pPr>
      <w:r w:rsidRPr="000C5D54">
        <w:rPr>
          <w:noProof/>
        </w:rPr>
        <w:drawing>
          <wp:inline distT="0" distB="0" distL="0" distR="0" wp14:anchorId="5111F62F" wp14:editId="65B27813">
            <wp:extent cx="2971800" cy="2361565"/>
            <wp:effectExtent l="0" t="0" r="0" b="635"/>
            <wp:docPr id="928227222" name="Picture 6" descr="A diagram of a cluster of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27222" name="Picture 6" descr="A diagram of a cluster of blue and red dot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1800" cy="2361565"/>
                    </a:xfrm>
                    <a:prstGeom prst="rect">
                      <a:avLst/>
                    </a:prstGeom>
                  </pic:spPr>
                </pic:pic>
              </a:graphicData>
            </a:graphic>
          </wp:inline>
        </w:drawing>
      </w:r>
    </w:p>
    <w:p w14:paraId="62BCC993" w14:textId="77777777" w:rsidR="001338B0" w:rsidRDefault="001338B0" w:rsidP="00775F12">
      <w:pPr>
        <w:pBdr>
          <w:top w:val="nil"/>
          <w:left w:val="nil"/>
          <w:bottom w:val="nil"/>
          <w:right w:val="nil"/>
          <w:between w:val="nil"/>
        </w:pBdr>
        <w:spacing w:beforeLines="30" w:before="72" w:afterLines="30" w:after="72"/>
        <w:rPr>
          <w:ins w:id="575" w:author="Alexis Jones" w:date="2024-12-08T10:47:00Z" w16du:dateUtc="2024-12-08T16:47:00Z"/>
          <w:rFonts w:asciiTheme="majorBidi" w:eastAsia="Linux Libertine" w:hAnsiTheme="majorBidi" w:cstheme="majorBidi"/>
          <w:sz w:val="24"/>
          <w:szCs w:val="24"/>
        </w:rPr>
      </w:pPr>
    </w:p>
    <w:p w14:paraId="102F0232" w14:textId="2F3053F9" w:rsidR="00A1182F" w:rsidRDefault="00A1182F" w:rsidP="00775F12">
      <w:pPr>
        <w:pBdr>
          <w:top w:val="nil"/>
          <w:left w:val="nil"/>
          <w:bottom w:val="nil"/>
          <w:right w:val="nil"/>
          <w:between w:val="nil"/>
        </w:pBdr>
        <w:spacing w:beforeLines="30" w:before="72" w:afterLines="30" w:after="72"/>
        <w:rPr>
          <w:ins w:id="576" w:author="Alexis Jones" w:date="2024-12-08T10:47:00Z" w16du:dateUtc="2024-12-08T16:47:00Z"/>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PCA and t-SNE </w:t>
      </w:r>
      <w:ins w:id="577" w:author="Alexis Jones" w:date="2024-12-08T10:47:00Z" w16du:dateUtc="2024-12-08T16:47:00Z">
        <w:r w:rsidR="001338B0">
          <w:rPr>
            <w:rFonts w:asciiTheme="majorBidi" w:eastAsia="Linux Libertine" w:hAnsiTheme="majorBidi" w:cstheme="majorBidi"/>
            <w:sz w:val="24"/>
            <w:szCs w:val="24"/>
          </w:rPr>
          <w:t>k</w:t>
        </w:r>
      </w:ins>
      <w:del w:id="578" w:author="Alexis Jones" w:date="2024-12-08T10:47:00Z" w16du:dateUtc="2024-12-08T16:47:00Z">
        <w:r w:rsidRPr="000C5D54" w:rsidDel="001338B0">
          <w:rPr>
            <w:rFonts w:asciiTheme="majorBidi" w:eastAsia="Linux Libertine" w:hAnsiTheme="majorBidi" w:cstheme="majorBidi"/>
            <w:sz w:val="24"/>
            <w:szCs w:val="24"/>
          </w:rPr>
          <w:delText>K</w:delText>
        </w:r>
      </w:del>
      <w:r w:rsidRPr="000C5D54">
        <w:rPr>
          <w:rFonts w:asciiTheme="majorBidi" w:eastAsia="Linux Libertine" w:hAnsiTheme="majorBidi" w:cstheme="majorBidi"/>
          <w:sz w:val="24"/>
          <w:szCs w:val="24"/>
        </w:rPr>
        <w:t>-means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.2.3 resulted in a </w:t>
      </w:r>
      <w:ins w:id="579" w:author="Alexis Jones" w:date="2024-12-08T10:47:00Z" w16du:dateUtc="2024-12-08T16:47:00Z">
        <w:r w:rsidR="001338B0">
          <w:rPr>
            <w:rFonts w:asciiTheme="majorBidi" w:eastAsia="Linux Libertine" w:hAnsiTheme="majorBidi" w:cstheme="majorBidi"/>
            <w:sz w:val="24"/>
            <w:szCs w:val="24"/>
          </w:rPr>
          <w:t>s</w:t>
        </w:r>
      </w:ins>
      <w:del w:id="580" w:author="Alexis Jones" w:date="2024-12-08T10:47:00Z" w16du:dateUtc="2024-12-08T16:47:00Z">
        <w:r w:rsidRPr="000C5D54" w:rsidDel="001338B0">
          <w:rPr>
            <w:rFonts w:asciiTheme="majorBidi" w:eastAsia="Linux Libertine" w:hAnsiTheme="majorBidi" w:cstheme="majorBidi"/>
            <w:sz w:val="24"/>
            <w:szCs w:val="24"/>
          </w:rPr>
          <w:delText>S</w:delText>
        </w:r>
      </w:del>
      <w:r w:rsidRPr="000C5D54">
        <w:rPr>
          <w:rFonts w:asciiTheme="majorBidi" w:eastAsia="Linux Libertine" w:hAnsiTheme="majorBidi" w:cstheme="majorBidi"/>
          <w:sz w:val="24"/>
          <w:szCs w:val="24"/>
        </w:rPr>
        <w:t xml:space="preserve">ilhouette </w:t>
      </w:r>
      <w:ins w:id="581" w:author="Alexis Jones" w:date="2024-12-08T10:47:00Z" w16du:dateUtc="2024-12-08T16:47:00Z">
        <w:r w:rsidR="001338B0">
          <w:rPr>
            <w:rFonts w:asciiTheme="majorBidi" w:eastAsia="Linux Libertine" w:hAnsiTheme="majorBidi" w:cstheme="majorBidi"/>
            <w:sz w:val="24"/>
            <w:szCs w:val="24"/>
          </w:rPr>
          <w:t>s</w:t>
        </w:r>
      </w:ins>
      <w:del w:id="582" w:author="Alexis Jones" w:date="2024-12-08T10:47:00Z" w16du:dateUtc="2024-12-08T16:47:00Z">
        <w:r w:rsidRPr="000C5D54" w:rsidDel="001338B0">
          <w:rPr>
            <w:rFonts w:asciiTheme="majorBidi" w:eastAsia="Linux Libertine" w:hAnsiTheme="majorBidi" w:cstheme="majorBidi"/>
            <w:sz w:val="24"/>
            <w:szCs w:val="24"/>
          </w:rPr>
          <w:delText>S</w:delText>
        </w:r>
      </w:del>
      <w:r w:rsidRPr="000C5D54">
        <w:rPr>
          <w:rFonts w:asciiTheme="majorBidi" w:eastAsia="Linux Libertine" w:hAnsiTheme="majorBidi" w:cstheme="majorBidi"/>
          <w:sz w:val="24"/>
          <w:szCs w:val="24"/>
        </w:rPr>
        <w:t xml:space="preserve">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 xml:space="preserve">.3455, which is remarkably </w:t>
      </w:r>
      <w:proofErr w:type="gramStart"/>
      <w:r w:rsidRPr="000C5D54">
        <w:rPr>
          <w:rFonts w:asciiTheme="majorBidi" w:eastAsia="Linux Libertine" w:hAnsiTheme="majorBidi" w:cstheme="majorBidi"/>
          <w:sz w:val="24"/>
          <w:szCs w:val="24"/>
        </w:rPr>
        <w:t>similar to</w:t>
      </w:r>
      <w:proofErr w:type="gramEnd"/>
      <w:r w:rsidRPr="000C5D54">
        <w:rPr>
          <w:rFonts w:asciiTheme="majorBidi" w:eastAsia="Linux Libertine" w:hAnsiTheme="majorBidi" w:cstheme="majorBidi"/>
          <w:sz w:val="24"/>
          <w:szCs w:val="24"/>
        </w:rPr>
        <w:t xml:space="preserve"> the GMM model. Cluster separation visually looks similarly poor</w:t>
      </w:r>
      <w:r w:rsidR="004C395C" w:rsidRPr="000C5D54">
        <w:rPr>
          <w:rFonts w:asciiTheme="majorBidi" w:eastAsia="Linux Libertine" w:hAnsiTheme="majorBidi" w:cstheme="majorBidi"/>
          <w:sz w:val="24"/>
          <w:szCs w:val="24"/>
        </w:rPr>
        <w:t>.</w:t>
      </w:r>
    </w:p>
    <w:p w14:paraId="64920B95" w14:textId="77777777" w:rsidR="001338B0" w:rsidRPr="000C5D54" w:rsidRDefault="001338B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4532CBD5" w14:textId="7E315499" w:rsidR="0046043F" w:rsidRPr="000C5D54" w:rsidRDefault="0046043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.2.3</w:t>
      </w:r>
    </w:p>
    <w:p w14:paraId="48C28F9B" w14:textId="2FBB5AEF" w:rsidR="0046043F" w:rsidRPr="000C5D54" w:rsidRDefault="0046043F" w:rsidP="00775F12">
      <w:pPr>
        <w:pStyle w:val="Head3"/>
        <w:spacing w:beforeLines="30" w:before="72" w:afterLines="30" w:after="72"/>
      </w:pPr>
      <w:r w:rsidRPr="000C5D54">
        <w:t>PCA t-SNE K-</w:t>
      </w:r>
      <w:r w:rsidR="00533BD1">
        <w:t>m</w:t>
      </w:r>
      <w:r w:rsidRPr="000C5D54">
        <w:t xml:space="preserve">eans SSC-A </w:t>
      </w:r>
      <w:del w:id="583" w:author="Ally Hartzell" w:date="2024-12-09T12:56:00Z" w16du:dateUtc="2024-12-09T19:56:00Z">
        <w:r w:rsidRPr="000C5D54" w:rsidDel="009D343F">
          <w:delText>vs.</w:delText>
        </w:r>
      </w:del>
      <w:ins w:id="584" w:author="Ally Hartzell" w:date="2024-12-09T12:56:00Z" w16du:dateUtc="2024-12-09T19:56:00Z">
        <w:r w:rsidR="009D343F">
          <w:t>Versus</w:t>
        </w:r>
      </w:ins>
      <w:r w:rsidRPr="000C5D54">
        <w:t xml:space="preserve"> CD3 APC-H7</w:t>
      </w:r>
    </w:p>
    <w:p w14:paraId="7965C826" w14:textId="476D3558" w:rsidR="000B1A26" w:rsidRPr="000C5D54" w:rsidRDefault="007803BF" w:rsidP="00775F12">
      <w:pPr>
        <w:pStyle w:val="Head3"/>
        <w:spacing w:beforeLines="30" w:before="72" w:afterLines="30" w:after="72"/>
      </w:pPr>
      <w:r w:rsidRPr="000C5D54">
        <w:rPr>
          <w:noProof/>
        </w:rPr>
        <w:drawing>
          <wp:inline distT="0" distB="0" distL="0" distR="0" wp14:anchorId="317438F3" wp14:editId="09F70CCB">
            <wp:extent cx="2971800" cy="2374900"/>
            <wp:effectExtent l="0" t="0" r="0" b="0"/>
            <wp:docPr id="854921513" name="Picture 7"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21513" name="Picture 7" descr="A diagram of a cluster of dots&#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1800" cy="2374900"/>
                    </a:xfrm>
                    <a:prstGeom prst="rect">
                      <a:avLst/>
                    </a:prstGeom>
                  </pic:spPr>
                </pic:pic>
              </a:graphicData>
            </a:graphic>
          </wp:inline>
        </w:drawing>
      </w:r>
    </w:p>
    <w:p w14:paraId="25BE2469" w14:textId="77777777" w:rsidR="001338B0" w:rsidRDefault="001338B0" w:rsidP="00775F12">
      <w:pPr>
        <w:pStyle w:val="Head3"/>
        <w:spacing w:beforeLines="30" w:before="72" w:afterLines="30" w:after="72"/>
        <w:rPr>
          <w:ins w:id="585" w:author="Alexis Jones" w:date="2024-12-08T10:48:00Z" w16du:dateUtc="2024-12-08T16:48:00Z"/>
        </w:rPr>
      </w:pPr>
    </w:p>
    <w:p w14:paraId="207783C6" w14:textId="68A53A65" w:rsidR="00A56F11" w:rsidRDefault="000B1A26" w:rsidP="00775F12">
      <w:pPr>
        <w:pStyle w:val="Head3"/>
        <w:spacing w:beforeLines="30" w:before="72" w:afterLines="30" w:after="72"/>
      </w:pPr>
      <w:r w:rsidRPr="000C5D54">
        <w:t>4.</w:t>
      </w:r>
      <w:r w:rsidR="00996BD1">
        <w:t>7</w:t>
      </w:r>
      <w:r w:rsidRPr="000C5D54">
        <w:t xml:space="preserve">.3 </w:t>
      </w:r>
      <w:r w:rsidR="00C013E7" w:rsidRPr="000C5D54">
        <w:t>DBSCAN</w:t>
      </w:r>
    </w:p>
    <w:p w14:paraId="055163ED" w14:textId="2EEA03DB" w:rsidR="00862D94" w:rsidRPr="004F1232" w:rsidRDefault="00862D94"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DBSCAN does not have the same requirement to predefine the number of clusters expected as they </w:t>
      </w:r>
      <w:r w:rsidRPr="004F1232">
        <w:rPr>
          <w:rFonts w:ascii="Times New Roman" w:hAnsi="Times New Roman" w:cs="Times New Roman"/>
          <w:sz w:val="24"/>
          <w:szCs w:val="24"/>
        </w:rPr>
        <w:lastRenderedPageBreak/>
        <w:t xml:space="preserve">do for both the GMM and </w:t>
      </w:r>
      <w:ins w:id="586" w:author="Alexis Jones" w:date="2024-12-08T10:48:00Z" w16du:dateUtc="2024-12-08T16:48:00Z">
        <w:r w:rsidR="001338B0">
          <w:rPr>
            <w:rFonts w:ascii="Times New Roman" w:hAnsi="Times New Roman" w:cs="Times New Roman"/>
            <w:sz w:val="24"/>
            <w:szCs w:val="24"/>
          </w:rPr>
          <w:t>k</w:t>
        </w:r>
      </w:ins>
      <w:del w:id="587" w:author="Alexis Jones" w:date="2024-12-08T10:48:00Z" w16du:dateUtc="2024-12-08T16:48:00Z">
        <w:r w:rsidRPr="004F1232" w:rsidDel="001338B0">
          <w:rPr>
            <w:rFonts w:ascii="Times New Roman" w:hAnsi="Times New Roman" w:cs="Times New Roman"/>
            <w:sz w:val="24"/>
            <w:szCs w:val="24"/>
          </w:rPr>
          <w:delText>K</w:delText>
        </w:r>
      </w:del>
      <w:r w:rsidRPr="004F1232">
        <w:rPr>
          <w:rFonts w:ascii="Times New Roman" w:hAnsi="Times New Roman" w:cs="Times New Roman"/>
          <w:sz w:val="24"/>
          <w:szCs w:val="24"/>
        </w:rPr>
        <w:t>-means clustering method. Epsilon was set at 30 with minimum samples required for a cluster set at 110. Cross-validation on these two hyperparameters was not feasible from a computationally</w:t>
      </w:r>
      <w:ins w:id="588" w:author="Alexis Jones" w:date="2024-12-08T10:48:00Z" w16du:dateUtc="2024-12-08T16:48:00Z">
        <w:r w:rsidR="001338B0">
          <w:rPr>
            <w:rFonts w:ascii="Times New Roman" w:hAnsi="Times New Roman" w:cs="Times New Roman"/>
            <w:sz w:val="24"/>
            <w:szCs w:val="24"/>
          </w:rPr>
          <w:t xml:space="preserve"> </w:t>
        </w:r>
      </w:ins>
      <w:del w:id="589" w:author="Alexis Jones" w:date="2024-12-08T10:48:00Z" w16du:dateUtc="2024-12-08T16:48:00Z">
        <w:r w:rsidRPr="004F1232" w:rsidDel="001338B0">
          <w:rPr>
            <w:rFonts w:ascii="Times New Roman" w:hAnsi="Times New Roman" w:cs="Times New Roman"/>
            <w:sz w:val="24"/>
            <w:szCs w:val="24"/>
          </w:rPr>
          <w:delText>-</w:delText>
        </w:r>
      </w:del>
      <w:r w:rsidRPr="004F1232">
        <w:rPr>
          <w:rFonts w:ascii="Times New Roman" w:hAnsi="Times New Roman" w:cs="Times New Roman"/>
          <w:sz w:val="24"/>
          <w:szCs w:val="24"/>
        </w:rPr>
        <w:t>efficient standpoint</w:t>
      </w:r>
      <w:ins w:id="590" w:author="Alexis Jones" w:date="2024-12-08T10:48:00Z" w16du:dateUtc="2024-12-08T16:48:00Z">
        <w:r w:rsidR="001338B0">
          <w:rPr>
            <w:rFonts w:ascii="Times New Roman" w:hAnsi="Times New Roman" w:cs="Times New Roman"/>
            <w:sz w:val="24"/>
            <w:szCs w:val="24"/>
          </w:rPr>
          <w:t>,</w:t>
        </w:r>
      </w:ins>
      <w:r w:rsidRPr="004F1232">
        <w:rPr>
          <w:rFonts w:ascii="Times New Roman" w:hAnsi="Times New Roman" w:cs="Times New Roman"/>
          <w:sz w:val="24"/>
          <w:szCs w:val="24"/>
        </w:rPr>
        <w:t xml:space="preserve"> as the cartesian products resulting from performing a grid search resulted in impractical resource </w:t>
      </w:r>
      <w:del w:id="591" w:author="Alexis Jones" w:date="2024-12-08T10:48:00Z" w16du:dateUtc="2024-12-08T16:48:00Z">
        <w:r w:rsidRPr="004F1232" w:rsidDel="001338B0">
          <w:rPr>
            <w:rFonts w:ascii="Times New Roman" w:hAnsi="Times New Roman" w:cs="Times New Roman"/>
            <w:sz w:val="24"/>
            <w:szCs w:val="24"/>
          </w:rPr>
          <w:delText>utilization</w:delText>
        </w:r>
      </w:del>
      <w:ins w:id="592" w:author="Alexis Jones" w:date="2024-12-08T10:48:00Z" w16du:dateUtc="2024-12-08T16:48:00Z">
        <w:r w:rsidR="001338B0" w:rsidRPr="004F1232">
          <w:rPr>
            <w:rFonts w:ascii="Times New Roman" w:hAnsi="Times New Roman" w:cs="Times New Roman"/>
            <w:sz w:val="24"/>
            <w:szCs w:val="24"/>
          </w:rPr>
          <w:t>u</w:t>
        </w:r>
        <w:r w:rsidR="001338B0">
          <w:rPr>
            <w:rFonts w:ascii="Times New Roman" w:hAnsi="Times New Roman" w:cs="Times New Roman"/>
            <w:sz w:val="24"/>
            <w:szCs w:val="24"/>
          </w:rPr>
          <w:t>se</w:t>
        </w:r>
      </w:ins>
      <w:r w:rsidRPr="004F1232">
        <w:rPr>
          <w:rFonts w:ascii="Times New Roman" w:hAnsi="Times New Roman" w:cs="Times New Roman"/>
          <w:sz w:val="24"/>
          <w:szCs w:val="24"/>
        </w:rPr>
        <w:t>.</w:t>
      </w:r>
    </w:p>
    <w:p w14:paraId="4ECED84F" w14:textId="6870B2DE" w:rsidR="00FE642C" w:rsidRDefault="00E4463E" w:rsidP="00775F12">
      <w:pPr>
        <w:spacing w:beforeLines="30" w:before="72" w:afterLines="30" w:after="72"/>
        <w:rPr>
          <w:ins w:id="593" w:author="Alexis Jones" w:date="2024-12-08T10:48:00Z" w16du:dateUtc="2024-12-08T16:48:00Z"/>
          <w:rFonts w:ascii="Times New Roman" w:hAnsi="Times New Roman" w:cs="Times New Roman"/>
          <w:sz w:val="24"/>
          <w:szCs w:val="24"/>
        </w:rPr>
      </w:pPr>
      <w:r w:rsidRPr="004F1232">
        <w:rPr>
          <w:rFonts w:ascii="Times New Roman" w:hAnsi="Times New Roman" w:cs="Times New Roman"/>
          <w:sz w:val="24"/>
          <w:szCs w:val="24"/>
        </w:rPr>
        <w:t xml:space="preserve">The resulting </w:t>
      </w:r>
      <w:proofErr w:type="spellStart"/>
      <w:r w:rsidRPr="004F1232">
        <w:rPr>
          <w:rFonts w:ascii="Times New Roman" w:hAnsi="Times New Roman" w:cs="Times New Roman"/>
          <w:sz w:val="24"/>
          <w:szCs w:val="24"/>
        </w:rPr>
        <w:t>downsampled</w:t>
      </w:r>
      <w:proofErr w:type="spellEnd"/>
      <w:r w:rsidRPr="004F1232">
        <w:rPr>
          <w:rFonts w:ascii="Times New Roman" w:hAnsi="Times New Roman" w:cs="Times New Roman"/>
          <w:sz w:val="24"/>
          <w:szCs w:val="24"/>
        </w:rPr>
        <w:t xml:space="preserve"> DBSCAN resulted in a </w:t>
      </w:r>
      <w:ins w:id="594" w:author="Alexis Jones" w:date="2024-12-08T10:48:00Z" w16du:dateUtc="2024-12-08T16:48:00Z">
        <w:r w:rsidR="001338B0">
          <w:rPr>
            <w:rFonts w:ascii="Times New Roman" w:hAnsi="Times New Roman" w:cs="Times New Roman"/>
            <w:sz w:val="24"/>
            <w:szCs w:val="24"/>
          </w:rPr>
          <w:t>s</w:t>
        </w:r>
      </w:ins>
      <w:del w:id="595" w:author="Alexis Jones" w:date="2024-12-08T10:48:00Z" w16du:dateUtc="2024-12-08T16:48:00Z">
        <w:r w:rsidRPr="004F1232" w:rsidDel="001338B0">
          <w:rPr>
            <w:rFonts w:ascii="Times New Roman" w:hAnsi="Times New Roman" w:cs="Times New Roman"/>
            <w:sz w:val="24"/>
            <w:szCs w:val="24"/>
          </w:rPr>
          <w:delText>S</w:delText>
        </w:r>
      </w:del>
      <w:r w:rsidRPr="004F1232">
        <w:rPr>
          <w:rFonts w:ascii="Times New Roman" w:hAnsi="Times New Roman" w:cs="Times New Roman"/>
          <w:sz w:val="24"/>
          <w:szCs w:val="24"/>
        </w:rPr>
        <w:t xml:space="preserve">ilhouette </w:t>
      </w:r>
      <w:ins w:id="596" w:author="Alexis Jones" w:date="2024-12-08T10:48:00Z" w16du:dateUtc="2024-12-08T16:48:00Z">
        <w:r w:rsidR="001338B0">
          <w:rPr>
            <w:rFonts w:ascii="Times New Roman" w:hAnsi="Times New Roman" w:cs="Times New Roman"/>
            <w:sz w:val="24"/>
            <w:szCs w:val="24"/>
          </w:rPr>
          <w:t>s</w:t>
        </w:r>
      </w:ins>
      <w:del w:id="597" w:author="Alexis Jones" w:date="2024-12-08T10:48:00Z" w16du:dateUtc="2024-12-08T16:48:00Z">
        <w:r w:rsidRPr="004F1232" w:rsidDel="001338B0">
          <w:rPr>
            <w:rFonts w:ascii="Times New Roman" w:hAnsi="Times New Roman" w:cs="Times New Roman"/>
            <w:sz w:val="24"/>
            <w:szCs w:val="24"/>
          </w:rPr>
          <w:delText>S</w:delText>
        </w:r>
      </w:del>
      <w:r w:rsidRPr="004F1232">
        <w:rPr>
          <w:rFonts w:ascii="Times New Roman" w:hAnsi="Times New Roman" w:cs="Times New Roman"/>
          <w:sz w:val="24"/>
          <w:szCs w:val="24"/>
        </w:rPr>
        <w:t xml:space="preserve">core of </w:t>
      </w:r>
      <w:r w:rsidR="00184DCE" w:rsidRPr="004F1232">
        <w:rPr>
          <w:rFonts w:ascii="Times New Roman" w:hAnsi="Times New Roman" w:cs="Times New Roman"/>
          <w:sz w:val="24"/>
          <w:szCs w:val="24"/>
        </w:rPr>
        <w:t>0</w:t>
      </w:r>
      <w:r w:rsidRPr="004F1232">
        <w:rPr>
          <w:rFonts w:ascii="Times New Roman" w:hAnsi="Times New Roman" w:cs="Times New Roman"/>
          <w:sz w:val="24"/>
          <w:szCs w:val="24"/>
        </w:rPr>
        <w:t xml:space="preserve">.2500, which is markedly lower than most of the models already tested. However, </w:t>
      </w:r>
      <w:del w:id="598" w:author="Ally Hartzell" w:date="2024-12-09T13:07:00Z" w16du:dateUtc="2024-12-09T20:07:00Z">
        <w:r w:rsidRPr="004F1232" w:rsidDel="00F77AD7">
          <w:rPr>
            <w:rFonts w:ascii="Times New Roman" w:hAnsi="Times New Roman" w:cs="Times New Roman"/>
            <w:sz w:val="24"/>
            <w:szCs w:val="24"/>
          </w:rPr>
          <w:delText xml:space="preserve">it does appear that visually </w:delText>
        </w:r>
      </w:del>
      <w:r w:rsidRPr="004F1232">
        <w:rPr>
          <w:rFonts w:ascii="Times New Roman" w:hAnsi="Times New Roman" w:cs="Times New Roman"/>
          <w:sz w:val="24"/>
          <w:szCs w:val="24"/>
        </w:rPr>
        <w:t>the clusters appear to be well-separated</w:t>
      </w:r>
      <w:ins w:id="599" w:author="Alexis Jones" w:date="2024-12-08T10:48:00Z" w16du:dateUtc="2024-12-08T16:48:00Z">
        <w:r w:rsidR="001338B0">
          <w:rPr>
            <w:rFonts w:ascii="Times New Roman" w:hAnsi="Times New Roman" w:cs="Times New Roman"/>
            <w:sz w:val="24"/>
            <w:szCs w:val="24"/>
          </w:rPr>
          <w:t xml:space="preserve"> (see</w:t>
        </w:r>
      </w:ins>
      <w:r w:rsidR="006F7040" w:rsidRPr="004F1232">
        <w:rPr>
          <w:rFonts w:ascii="Times New Roman" w:hAnsi="Times New Roman" w:cs="Times New Roman"/>
          <w:sz w:val="24"/>
          <w:szCs w:val="24"/>
        </w:rPr>
        <w:t xml:space="preserve"> </w:t>
      </w:r>
      <w:del w:id="600" w:author="Alexis Jones" w:date="2024-12-08T10:48:00Z" w16du:dateUtc="2024-12-08T16:48:00Z">
        <w:r w:rsidR="006F7040" w:rsidRPr="004F1232" w:rsidDel="001338B0">
          <w:rPr>
            <w:rFonts w:ascii="Times New Roman" w:hAnsi="Times New Roman" w:cs="Times New Roman"/>
            <w:sz w:val="24"/>
            <w:szCs w:val="24"/>
          </w:rPr>
          <w:delText xml:space="preserve">as shown in </w:delText>
        </w:r>
      </w:del>
      <w:r w:rsidR="006F7040" w:rsidRPr="004F1232">
        <w:rPr>
          <w:rFonts w:ascii="Times New Roman" w:hAnsi="Times New Roman" w:cs="Times New Roman"/>
          <w:sz w:val="24"/>
          <w:szCs w:val="24"/>
        </w:rPr>
        <w:t>Figure 4.</w:t>
      </w:r>
      <w:r w:rsidR="00996BD1" w:rsidRPr="004F1232">
        <w:rPr>
          <w:rFonts w:ascii="Times New Roman" w:hAnsi="Times New Roman" w:cs="Times New Roman"/>
          <w:sz w:val="24"/>
          <w:szCs w:val="24"/>
        </w:rPr>
        <w:t>7</w:t>
      </w:r>
      <w:r w:rsidR="006F7040" w:rsidRPr="004F1232">
        <w:rPr>
          <w:rFonts w:ascii="Times New Roman" w:hAnsi="Times New Roman" w:cs="Times New Roman"/>
          <w:sz w:val="24"/>
          <w:szCs w:val="24"/>
        </w:rPr>
        <w:t>.3.1</w:t>
      </w:r>
      <w:ins w:id="601" w:author="Alexis Jones" w:date="2024-12-08T10:49:00Z" w16du:dateUtc="2024-12-08T16:49:00Z">
        <w:r w:rsidR="001338B0">
          <w:rPr>
            <w:rFonts w:ascii="Times New Roman" w:hAnsi="Times New Roman" w:cs="Times New Roman"/>
            <w:sz w:val="24"/>
            <w:szCs w:val="24"/>
          </w:rPr>
          <w:t>)</w:t>
        </w:r>
      </w:ins>
      <w:r w:rsidR="006F7040" w:rsidRPr="004F1232">
        <w:rPr>
          <w:rFonts w:ascii="Times New Roman" w:hAnsi="Times New Roman" w:cs="Times New Roman"/>
          <w:sz w:val="24"/>
          <w:szCs w:val="24"/>
        </w:rPr>
        <w:t>.</w:t>
      </w:r>
    </w:p>
    <w:p w14:paraId="4683F323" w14:textId="77777777" w:rsidR="001338B0" w:rsidRPr="004F1232" w:rsidRDefault="001338B0" w:rsidP="00775F12">
      <w:pPr>
        <w:spacing w:beforeLines="30" w:before="72" w:afterLines="30" w:after="72"/>
        <w:rPr>
          <w:rFonts w:ascii="Times New Roman" w:hAnsi="Times New Roman" w:cs="Times New Roman"/>
          <w:sz w:val="24"/>
          <w:szCs w:val="24"/>
        </w:rPr>
      </w:pPr>
    </w:p>
    <w:p w14:paraId="33A1B9EC" w14:textId="4D839ADE" w:rsidR="007803BF" w:rsidRPr="000C5D54" w:rsidRDefault="007803B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996BD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.3.1</w:t>
      </w:r>
    </w:p>
    <w:p w14:paraId="5E665365" w14:textId="339DD433" w:rsidR="007803BF" w:rsidRPr="000C5D54" w:rsidRDefault="007803BF" w:rsidP="00775F12">
      <w:pPr>
        <w:pStyle w:val="Head3"/>
        <w:spacing w:beforeLines="30" w:before="72" w:afterLines="30" w:after="72"/>
      </w:pPr>
      <w:proofErr w:type="spellStart"/>
      <w:r w:rsidRPr="000C5D54">
        <w:t>Downsampled</w:t>
      </w:r>
      <w:proofErr w:type="spellEnd"/>
      <w:r w:rsidRPr="000C5D54">
        <w:t xml:space="preserve"> DBSCAN SSC-A </w:t>
      </w:r>
      <w:del w:id="602" w:author="Ally Hartzell" w:date="2024-12-09T12:56:00Z" w16du:dateUtc="2024-12-09T19:56:00Z">
        <w:r w:rsidRPr="000C5D54" w:rsidDel="009D343F">
          <w:delText>vs.</w:delText>
        </w:r>
      </w:del>
      <w:ins w:id="603" w:author="Ally Hartzell" w:date="2024-12-09T12:56:00Z" w16du:dateUtc="2024-12-09T19:56:00Z">
        <w:r w:rsidR="009D343F">
          <w:t>Versus</w:t>
        </w:r>
      </w:ins>
      <w:r w:rsidRPr="000C5D54">
        <w:t xml:space="preserve"> CD3 APC-H7</w:t>
      </w:r>
    </w:p>
    <w:p w14:paraId="52B92E1F" w14:textId="49EE596A" w:rsidR="007803BF" w:rsidRPr="000C5D54" w:rsidRDefault="00E4463E" w:rsidP="00775F12">
      <w:pPr>
        <w:pStyle w:val="Head3"/>
        <w:spacing w:beforeLines="30" w:before="72" w:afterLines="30" w:after="72"/>
      </w:pPr>
      <w:r w:rsidRPr="000C5D54">
        <w:rPr>
          <w:noProof/>
        </w:rPr>
        <w:drawing>
          <wp:inline distT="0" distB="0" distL="0" distR="0" wp14:anchorId="57E923EE" wp14:editId="451CF358">
            <wp:extent cx="2971800" cy="2349500"/>
            <wp:effectExtent l="0" t="0" r="0" b="0"/>
            <wp:docPr id="2102108757" name="Picture 13" descr="A graph showing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8757" name="Picture 13" descr="A graph showing a cluster of dots&#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1800" cy="2349500"/>
                    </a:xfrm>
                    <a:prstGeom prst="rect">
                      <a:avLst/>
                    </a:prstGeom>
                  </pic:spPr>
                </pic:pic>
              </a:graphicData>
            </a:graphic>
          </wp:inline>
        </w:drawing>
      </w:r>
    </w:p>
    <w:p w14:paraId="12B4C6B5" w14:textId="77777777" w:rsidR="001338B0" w:rsidRDefault="001338B0" w:rsidP="00775F12">
      <w:pPr>
        <w:pBdr>
          <w:top w:val="nil"/>
          <w:left w:val="nil"/>
          <w:bottom w:val="nil"/>
          <w:right w:val="nil"/>
          <w:between w:val="nil"/>
        </w:pBdr>
        <w:spacing w:beforeLines="30" w:before="72" w:afterLines="30" w:after="72"/>
        <w:rPr>
          <w:ins w:id="604" w:author="Alexis Jones" w:date="2024-12-08T10:49:00Z" w16du:dateUtc="2024-12-08T16:49:00Z"/>
          <w:rFonts w:asciiTheme="majorBidi" w:eastAsia="Linux Libertine" w:hAnsiTheme="majorBidi" w:cstheme="majorBidi"/>
          <w:sz w:val="24"/>
          <w:szCs w:val="24"/>
        </w:rPr>
      </w:pPr>
    </w:p>
    <w:p w14:paraId="11F3B864" w14:textId="1107A939" w:rsidR="00184DCE" w:rsidRDefault="006F704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PCA preprocessed version resulted in the highest </w:t>
      </w:r>
      <w:ins w:id="605" w:author="Alexis Jones" w:date="2024-12-08T10:49:00Z" w16du:dateUtc="2024-12-08T16:49:00Z">
        <w:r w:rsidR="001338B0">
          <w:rPr>
            <w:rFonts w:asciiTheme="majorBidi" w:eastAsia="Linux Libertine" w:hAnsiTheme="majorBidi" w:cstheme="majorBidi"/>
            <w:sz w:val="24"/>
            <w:szCs w:val="24"/>
          </w:rPr>
          <w:t>s</w:t>
        </w:r>
      </w:ins>
      <w:del w:id="606" w:author="Alexis Jones" w:date="2024-12-08T10:49:00Z" w16du:dateUtc="2024-12-08T16:49:00Z">
        <w:r w:rsidRPr="000C5D54" w:rsidDel="001338B0">
          <w:rPr>
            <w:rFonts w:asciiTheme="majorBidi" w:eastAsia="Linux Libertine" w:hAnsiTheme="majorBidi" w:cstheme="majorBidi"/>
            <w:sz w:val="24"/>
            <w:szCs w:val="24"/>
          </w:rPr>
          <w:delText>S</w:delText>
        </w:r>
      </w:del>
      <w:r w:rsidRPr="000C5D54">
        <w:rPr>
          <w:rFonts w:asciiTheme="majorBidi" w:eastAsia="Linux Libertine" w:hAnsiTheme="majorBidi" w:cstheme="majorBidi"/>
          <w:sz w:val="24"/>
          <w:szCs w:val="24"/>
        </w:rPr>
        <w:t xml:space="preserve">ilhouette </w:t>
      </w:r>
      <w:ins w:id="607" w:author="Alexis Jones" w:date="2024-12-08T10:49:00Z" w16du:dateUtc="2024-12-08T16:49:00Z">
        <w:r w:rsidR="001338B0">
          <w:rPr>
            <w:rFonts w:asciiTheme="majorBidi" w:eastAsia="Linux Libertine" w:hAnsiTheme="majorBidi" w:cstheme="majorBidi"/>
            <w:sz w:val="24"/>
            <w:szCs w:val="24"/>
          </w:rPr>
          <w:t>s</w:t>
        </w:r>
      </w:ins>
      <w:del w:id="608" w:author="Alexis Jones" w:date="2024-12-08T10:49:00Z" w16du:dateUtc="2024-12-08T16:49:00Z">
        <w:r w:rsidRPr="000C5D54" w:rsidDel="001338B0">
          <w:rPr>
            <w:rFonts w:asciiTheme="majorBidi" w:eastAsia="Linux Libertine" w:hAnsiTheme="majorBidi" w:cstheme="majorBidi"/>
            <w:sz w:val="24"/>
            <w:szCs w:val="24"/>
          </w:rPr>
          <w:delText>S</w:delText>
        </w:r>
      </w:del>
      <w:r w:rsidRPr="000C5D54">
        <w:rPr>
          <w:rFonts w:asciiTheme="majorBidi" w:eastAsia="Linux Libertine" w:hAnsiTheme="majorBidi" w:cstheme="majorBidi"/>
          <w:sz w:val="24"/>
          <w:szCs w:val="24"/>
        </w:rPr>
        <w:t xml:space="preserve">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.5610 for this plot seen in Figure 4.</w:t>
      </w:r>
      <w:r w:rsidR="00D058B2">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.3.2. It does appear to accurately isolate one cluster, though it appears </w:t>
      </w:r>
      <w:del w:id="609" w:author="Ally Hartzell" w:date="2024-12-09T13:08:00Z" w16du:dateUtc="2024-12-09T20:08:00Z">
        <w:r w:rsidRPr="000C5D54" w:rsidDel="00F77AD7">
          <w:rPr>
            <w:rFonts w:asciiTheme="majorBidi" w:eastAsia="Linux Libertine" w:hAnsiTheme="majorBidi" w:cstheme="majorBidi"/>
            <w:sz w:val="24"/>
            <w:szCs w:val="24"/>
          </w:rPr>
          <w:delText xml:space="preserve">that </w:delText>
        </w:r>
      </w:del>
      <w:r w:rsidRPr="000C5D54">
        <w:rPr>
          <w:rFonts w:asciiTheme="majorBidi" w:eastAsia="Linux Libertine" w:hAnsiTheme="majorBidi" w:cstheme="majorBidi"/>
          <w:sz w:val="24"/>
          <w:szCs w:val="24"/>
        </w:rPr>
        <w:t>a smaller cluster has been grouped with a larger blue one, visually.</w:t>
      </w:r>
    </w:p>
    <w:p w14:paraId="570CE692" w14:textId="77777777" w:rsidR="00D058B2" w:rsidDel="001338B0" w:rsidRDefault="00D058B2" w:rsidP="00775F12">
      <w:pPr>
        <w:pBdr>
          <w:top w:val="nil"/>
          <w:left w:val="nil"/>
          <w:bottom w:val="nil"/>
          <w:right w:val="nil"/>
          <w:between w:val="nil"/>
        </w:pBdr>
        <w:spacing w:beforeLines="30" w:before="72" w:afterLines="30" w:after="72"/>
        <w:rPr>
          <w:del w:id="610" w:author="Alexis Jones" w:date="2024-12-08T10:48:00Z" w16du:dateUtc="2024-12-08T16:48:00Z"/>
          <w:rFonts w:asciiTheme="majorBidi" w:eastAsia="Linux Libertine" w:hAnsiTheme="majorBidi" w:cstheme="majorBidi"/>
          <w:sz w:val="24"/>
          <w:szCs w:val="24"/>
        </w:rPr>
      </w:pPr>
    </w:p>
    <w:p w14:paraId="16A4796E" w14:textId="77777777" w:rsidR="00D058B2" w:rsidDel="001338B0" w:rsidRDefault="00D058B2" w:rsidP="00775F12">
      <w:pPr>
        <w:pBdr>
          <w:top w:val="nil"/>
          <w:left w:val="nil"/>
          <w:bottom w:val="nil"/>
          <w:right w:val="nil"/>
          <w:between w:val="nil"/>
        </w:pBdr>
        <w:spacing w:beforeLines="30" w:before="72" w:afterLines="30" w:after="72"/>
        <w:rPr>
          <w:del w:id="611" w:author="Alexis Jones" w:date="2024-12-08T10:48:00Z" w16du:dateUtc="2024-12-08T16:48:00Z"/>
          <w:rFonts w:asciiTheme="majorBidi" w:eastAsia="Linux Libertine" w:hAnsiTheme="majorBidi" w:cstheme="majorBidi"/>
          <w:sz w:val="24"/>
          <w:szCs w:val="24"/>
        </w:rPr>
      </w:pPr>
    </w:p>
    <w:p w14:paraId="48E4036C" w14:textId="77777777" w:rsidR="00D058B2" w:rsidDel="001338B0" w:rsidRDefault="00D058B2" w:rsidP="00775F12">
      <w:pPr>
        <w:pBdr>
          <w:top w:val="nil"/>
          <w:left w:val="nil"/>
          <w:bottom w:val="nil"/>
          <w:right w:val="nil"/>
          <w:between w:val="nil"/>
        </w:pBdr>
        <w:spacing w:beforeLines="30" w:before="72" w:afterLines="30" w:after="72"/>
        <w:rPr>
          <w:del w:id="612" w:author="Alexis Jones" w:date="2024-12-08T10:48:00Z" w16du:dateUtc="2024-12-08T16:48:00Z"/>
          <w:rFonts w:asciiTheme="majorBidi" w:eastAsia="Linux Libertine" w:hAnsiTheme="majorBidi" w:cstheme="majorBidi"/>
          <w:sz w:val="24"/>
          <w:szCs w:val="24"/>
        </w:rPr>
      </w:pPr>
    </w:p>
    <w:p w14:paraId="140C751C" w14:textId="77777777" w:rsidR="00D058B2" w:rsidDel="001338B0" w:rsidRDefault="00D058B2" w:rsidP="00775F12">
      <w:pPr>
        <w:pBdr>
          <w:top w:val="nil"/>
          <w:left w:val="nil"/>
          <w:bottom w:val="nil"/>
          <w:right w:val="nil"/>
          <w:between w:val="nil"/>
        </w:pBdr>
        <w:spacing w:beforeLines="30" w:before="72" w:afterLines="30" w:after="72"/>
        <w:rPr>
          <w:del w:id="613" w:author="Alexis Jones" w:date="2024-12-08T10:48:00Z" w16du:dateUtc="2024-12-08T16:48:00Z"/>
          <w:rFonts w:asciiTheme="majorBidi" w:eastAsia="Linux Libertine" w:hAnsiTheme="majorBidi" w:cstheme="majorBidi"/>
          <w:sz w:val="24"/>
          <w:szCs w:val="24"/>
        </w:rPr>
      </w:pPr>
    </w:p>
    <w:p w14:paraId="7E2C70C8" w14:textId="77777777" w:rsidR="00775F12" w:rsidDel="001338B0" w:rsidRDefault="00775F12" w:rsidP="00775F12">
      <w:pPr>
        <w:pBdr>
          <w:top w:val="nil"/>
          <w:left w:val="nil"/>
          <w:bottom w:val="nil"/>
          <w:right w:val="nil"/>
          <w:between w:val="nil"/>
        </w:pBdr>
        <w:spacing w:beforeLines="30" w:before="72" w:afterLines="30" w:after="72"/>
        <w:rPr>
          <w:del w:id="614" w:author="Alexis Jones" w:date="2024-12-08T10:48:00Z" w16du:dateUtc="2024-12-08T16:48:00Z"/>
          <w:rFonts w:asciiTheme="majorBidi" w:eastAsia="Linux Libertine" w:hAnsiTheme="majorBidi" w:cstheme="majorBidi"/>
          <w:sz w:val="24"/>
          <w:szCs w:val="24"/>
        </w:rPr>
      </w:pPr>
    </w:p>
    <w:p w14:paraId="47A9EEA3" w14:textId="77777777" w:rsidR="00775F12" w:rsidDel="001338B0" w:rsidRDefault="00775F12" w:rsidP="00775F12">
      <w:pPr>
        <w:pBdr>
          <w:top w:val="nil"/>
          <w:left w:val="nil"/>
          <w:bottom w:val="nil"/>
          <w:right w:val="nil"/>
          <w:between w:val="nil"/>
        </w:pBdr>
        <w:spacing w:beforeLines="30" w:before="72" w:afterLines="30" w:after="72"/>
        <w:rPr>
          <w:del w:id="615" w:author="Alexis Jones" w:date="2024-12-08T10:48:00Z" w16du:dateUtc="2024-12-08T16:48:00Z"/>
          <w:rFonts w:asciiTheme="majorBidi" w:eastAsia="Linux Libertine" w:hAnsiTheme="majorBidi" w:cstheme="majorBidi"/>
          <w:sz w:val="24"/>
          <w:szCs w:val="24"/>
        </w:rPr>
      </w:pPr>
    </w:p>
    <w:p w14:paraId="2E55B5A2" w14:textId="77777777" w:rsidR="00D058B2" w:rsidRPr="00FE642C"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4D7FE880" w14:textId="5C90E115" w:rsidR="007803BF" w:rsidRPr="000C5D54" w:rsidRDefault="007803BF" w:rsidP="00695073">
      <w:pPr>
        <w:keepNext/>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Change w:id="616" w:author="Ally Hartzell" w:date="2024-12-09T13:30:00Z" w16du:dateUtc="2024-12-09T20:30:00Z">
          <w:pPr>
            <w:pBdr>
              <w:top w:val="nil"/>
              <w:left w:val="nil"/>
              <w:bottom w:val="nil"/>
              <w:right w:val="nil"/>
              <w:between w:val="nil"/>
            </w:pBdr>
            <w:spacing w:beforeLines="30" w:before="72" w:afterLines="30" w:after="72"/>
          </w:pPr>
        </w:pPrChange>
      </w:pPr>
      <w:r w:rsidRPr="000C5D54">
        <w:rPr>
          <w:rFonts w:asciiTheme="majorBidi" w:eastAsia="Linux Libertine" w:hAnsiTheme="majorBidi" w:cstheme="majorBidi"/>
          <w:b/>
          <w:bCs/>
          <w:sz w:val="24"/>
          <w:szCs w:val="24"/>
        </w:rPr>
        <w:t>Figure 4.</w:t>
      </w:r>
      <w:r w:rsidR="00D058B2">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.3.2</w:t>
      </w:r>
    </w:p>
    <w:p w14:paraId="3F074A45" w14:textId="5680D624" w:rsidR="007803BF" w:rsidRPr="000C5D54" w:rsidRDefault="007803BF" w:rsidP="00695073">
      <w:pPr>
        <w:pStyle w:val="Head3"/>
        <w:keepNext/>
        <w:spacing w:beforeLines="30" w:before="72" w:afterLines="30" w:after="72"/>
        <w:pPrChange w:id="617" w:author="Ally Hartzell" w:date="2024-12-09T13:30:00Z" w16du:dateUtc="2024-12-09T20:30:00Z">
          <w:pPr>
            <w:pStyle w:val="Head3"/>
            <w:spacing w:beforeLines="30" w:before="72" w:afterLines="30" w:after="72"/>
          </w:pPr>
        </w:pPrChange>
      </w:pPr>
      <w:r w:rsidRPr="000C5D54">
        <w:t xml:space="preserve">PCA DBSCAN SSC-A </w:t>
      </w:r>
      <w:del w:id="618" w:author="Ally Hartzell" w:date="2024-12-09T12:56:00Z" w16du:dateUtc="2024-12-09T19:56:00Z">
        <w:r w:rsidRPr="000C5D54" w:rsidDel="009D343F">
          <w:delText>vs.</w:delText>
        </w:r>
      </w:del>
      <w:ins w:id="619" w:author="Ally Hartzell" w:date="2024-12-09T12:56:00Z" w16du:dateUtc="2024-12-09T19:56:00Z">
        <w:r w:rsidR="009D343F">
          <w:t>Versus</w:t>
        </w:r>
      </w:ins>
      <w:r w:rsidRPr="000C5D54">
        <w:t xml:space="preserve"> CD3 APC-H7</w:t>
      </w:r>
    </w:p>
    <w:p w14:paraId="21E446E1" w14:textId="61CEDCC7" w:rsidR="007803BF" w:rsidRPr="000C5D54" w:rsidRDefault="007803BF" w:rsidP="00775F12">
      <w:pPr>
        <w:pStyle w:val="Head3"/>
        <w:spacing w:beforeLines="30" w:before="72" w:afterLines="30" w:after="72"/>
      </w:pPr>
      <w:r w:rsidRPr="000C5D54">
        <w:rPr>
          <w:noProof/>
        </w:rPr>
        <w:drawing>
          <wp:inline distT="0" distB="0" distL="0" distR="0" wp14:anchorId="57F8AF82" wp14:editId="19EF9ECB">
            <wp:extent cx="2971800" cy="2356485"/>
            <wp:effectExtent l="0" t="0" r="0" b="5715"/>
            <wp:docPr id="670588648" name="Picture 9"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88648" name="Picture 9" descr="A diagram of a cluster of dots&#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71800" cy="2356485"/>
                    </a:xfrm>
                    <a:prstGeom prst="rect">
                      <a:avLst/>
                    </a:prstGeom>
                  </pic:spPr>
                </pic:pic>
              </a:graphicData>
            </a:graphic>
          </wp:inline>
        </w:drawing>
      </w:r>
    </w:p>
    <w:p w14:paraId="0B51DEFD" w14:textId="77777777" w:rsidR="001338B0" w:rsidRDefault="001338B0" w:rsidP="00775F12">
      <w:pPr>
        <w:pBdr>
          <w:top w:val="nil"/>
          <w:left w:val="nil"/>
          <w:bottom w:val="nil"/>
          <w:right w:val="nil"/>
          <w:between w:val="nil"/>
        </w:pBdr>
        <w:spacing w:beforeLines="30" w:before="72" w:afterLines="30" w:after="72"/>
        <w:rPr>
          <w:ins w:id="620" w:author="Alexis Jones" w:date="2024-12-08T10:49:00Z" w16du:dateUtc="2024-12-08T16:49:00Z"/>
          <w:rFonts w:asciiTheme="majorBidi" w:eastAsia="Linux Libertine" w:hAnsiTheme="majorBidi" w:cstheme="majorBidi"/>
          <w:sz w:val="24"/>
          <w:szCs w:val="24"/>
        </w:rPr>
      </w:pPr>
    </w:p>
    <w:p w14:paraId="727F6D86" w14:textId="7FF7748A" w:rsidR="008E12A8" w:rsidRPr="000C5D54" w:rsidRDefault="008E12A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Figure 4.</w:t>
      </w:r>
      <w:r w:rsidR="00D058B2">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.3.3 behaved similarly as the previous t-SNE models with a </w:t>
      </w:r>
      <w:ins w:id="621" w:author="Alexis Jones" w:date="2024-12-08T10:49:00Z" w16du:dateUtc="2024-12-08T16:49:00Z">
        <w:r w:rsidR="001338B0">
          <w:rPr>
            <w:rFonts w:asciiTheme="majorBidi" w:eastAsia="Linux Libertine" w:hAnsiTheme="majorBidi" w:cstheme="majorBidi"/>
            <w:sz w:val="24"/>
            <w:szCs w:val="24"/>
          </w:rPr>
          <w:t>s</w:t>
        </w:r>
      </w:ins>
      <w:del w:id="622" w:author="Alexis Jones" w:date="2024-12-08T10:49:00Z" w16du:dateUtc="2024-12-08T16:49:00Z">
        <w:r w:rsidRPr="000C5D54" w:rsidDel="001338B0">
          <w:rPr>
            <w:rFonts w:asciiTheme="majorBidi" w:eastAsia="Linux Libertine" w:hAnsiTheme="majorBidi" w:cstheme="majorBidi"/>
            <w:sz w:val="24"/>
            <w:szCs w:val="24"/>
          </w:rPr>
          <w:delText>S</w:delText>
        </w:r>
      </w:del>
      <w:r w:rsidRPr="000C5D54">
        <w:rPr>
          <w:rFonts w:asciiTheme="majorBidi" w:eastAsia="Linux Libertine" w:hAnsiTheme="majorBidi" w:cstheme="majorBidi"/>
          <w:sz w:val="24"/>
          <w:szCs w:val="24"/>
        </w:rPr>
        <w:t xml:space="preserve">ilhouette </w:t>
      </w:r>
      <w:ins w:id="623" w:author="Alexis Jones" w:date="2024-12-08T10:49:00Z" w16du:dateUtc="2024-12-08T16:49:00Z">
        <w:r w:rsidR="001338B0">
          <w:rPr>
            <w:rFonts w:asciiTheme="majorBidi" w:eastAsia="Linux Libertine" w:hAnsiTheme="majorBidi" w:cstheme="majorBidi"/>
            <w:sz w:val="24"/>
            <w:szCs w:val="24"/>
          </w:rPr>
          <w:t>s</w:t>
        </w:r>
      </w:ins>
      <w:del w:id="624" w:author="Alexis Jones" w:date="2024-12-08T10:49:00Z" w16du:dateUtc="2024-12-08T16:49:00Z">
        <w:r w:rsidRPr="000C5D54" w:rsidDel="001338B0">
          <w:rPr>
            <w:rFonts w:asciiTheme="majorBidi" w:eastAsia="Linux Libertine" w:hAnsiTheme="majorBidi" w:cstheme="majorBidi"/>
            <w:sz w:val="24"/>
            <w:szCs w:val="24"/>
          </w:rPr>
          <w:delText>S</w:delText>
        </w:r>
      </w:del>
      <w:r w:rsidRPr="000C5D54">
        <w:rPr>
          <w:rFonts w:asciiTheme="majorBidi" w:eastAsia="Linux Libertine" w:hAnsiTheme="majorBidi" w:cstheme="majorBidi"/>
          <w:sz w:val="24"/>
          <w:szCs w:val="24"/>
        </w:rPr>
        <w:t xml:space="preserve">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.3455. Clusters remain poorly separated on the SSC-A versus CD3 APC-H7 plot throughout</w:t>
      </w:r>
      <w:r w:rsidR="007861A9" w:rsidRPr="000C5D54">
        <w:rPr>
          <w:rFonts w:asciiTheme="majorBidi" w:eastAsia="Linux Libertine" w:hAnsiTheme="majorBidi" w:cstheme="majorBidi"/>
          <w:sz w:val="24"/>
          <w:szCs w:val="24"/>
        </w:rPr>
        <w:t xml:space="preserve"> these tests.</w:t>
      </w:r>
    </w:p>
    <w:p w14:paraId="0FA947C8" w14:textId="77777777" w:rsidR="00695073" w:rsidRDefault="00695073" w:rsidP="00775F12">
      <w:pPr>
        <w:pBdr>
          <w:top w:val="nil"/>
          <w:left w:val="nil"/>
          <w:bottom w:val="nil"/>
          <w:right w:val="nil"/>
          <w:between w:val="nil"/>
        </w:pBdr>
        <w:spacing w:beforeLines="30" w:before="72" w:afterLines="30" w:after="72"/>
        <w:rPr>
          <w:ins w:id="625" w:author="Ally Hartzell" w:date="2024-12-09T13:29:00Z" w16du:dateUtc="2024-12-09T20:29:00Z"/>
          <w:rFonts w:asciiTheme="majorBidi" w:eastAsia="Linux Libertine" w:hAnsiTheme="majorBidi" w:cstheme="majorBidi"/>
          <w:b/>
          <w:bCs/>
          <w:sz w:val="24"/>
          <w:szCs w:val="24"/>
        </w:rPr>
      </w:pPr>
    </w:p>
    <w:p w14:paraId="08A564E1" w14:textId="68E40BE5" w:rsidR="007803BF" w:rsidRPr="000C5D54" w:rsidRDefault="007803B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D058B2">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.3.3</w:t>
      </w:r>
    </w:p>
    <w:p w14:paraId="4C1BC1E9" w14:textId="3D824106" w:rsidR="007803BF" w:rsidRPr="000C5D54" w:rsidRDefault="008E12A8" w:rsidP="00775F12">
      <w:pPr>
        <w:pStyle w:val="Head3"/>
        <w:spacing w:beforeLines="30" w:before="72" w:afterLines="30" w:after="72"/>
      </w:pPr>
      <w:r w:rsidRPr="000C5D54">
        <w:t>PCA t-SNE</w:t>
      </w:r>
      <w:r w:rsidR="007803BF" w:rsidRPr="000C5D54">
        <w:t xml:space="preserve"> DBSCAN SSC-A </w:t>
      </w:r>
      <w:del w:id="626" w:author="Ally Hartzell" w:date="2024-12-09T12:56:00Z" w16du:dateUtc="2024-12-09T19:56:00Z">
        <w:r w:rsidR="007803BF" w:rsidRPr="000C5D54" w:rsidDel="009D343F">
          <w:delText>vs.</w:delText>
        </w:r>
      </w:del>
      <w:ins w:id="627" w:author="Ally Hartzell" w:date="2024-12-09T12:56:00Z" w16du:dateUtc="2024-12-09T19:56:00Z">
        <w:r w:rsidR="009D343F">
          <w:t>Versus</w:t>
        </w:r>
      </w:ins>
      <w:r w:rsidR="007803BF" w:rsidRPr="000C5D54">
        <w:t xml:space="preserve"> CD3 APC-H7</w:t>
      </w:r>
    </w:p>
    <w:p w14:paraId="137403CD" w14:textId="441894D7" w:rsidR="000B1A26" w:rsidRPr="000C5D54" w:rsidRDefault="007803BF" w:rsidP="00775F12">
      <w:pPr>
        <w:pStyle w:val="Head3"/>
        <w:spacing w:beforeLines="30" w:before="72" w:afterLines="30" w:after="72"/>
      </w:pPr>
      <w:r w:rsidRPr="000C5D54">
        <w:rPr>
          <w:noProof/>
        </w:rPr>
        <w:drawing>
          <wp:inline distT="0" distB="0" distL="0" distR="0" wp14:anchorId="49A20EAF" wp14:editId="2BC4048F">
            <wp:extent cx="2971800" cy="2341245"/>
            <wp:effectExtent l="0" t="0" r="0" b="0"/>
            <wp:docPr id="1241994029" name="Picture 10" descr="A diagram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4029" name="Picture 10" descr="A diagram of a number of dots&#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71800" cy="2341245"/>
                    </a:xfrm>
                    <a:prstGeom prst="rect">
                      <a:avLst/>
                    </a:prstGeom>
                  </pic:spPr>
                </pic:pic>
              </a:graphicData>
            </a:graphic>
          </wp:inline>
        </w:drawing>
      </w:r>
    </w:p>
    <w:p w14:paraId="5FE8AEE8" w14:textId="77777777" w:rsidR="001338B0" w:rsidRDefault="001338B0" w:rsidP="00775F12">
      <w:pPr>
        <w:pStyle w:val="Head1"/>
        <w:tabs>
          <w:tab w:val="left" w:pos="360"/>
        </w:tabs>
        <w:spacing w:beforeLines="30" w:before="72" w:afterLines="30" w:after="72"/>
        <w:ind w:left="0" w:hanging="10"/>
        <w:rPr>
          <w:ins w:id="628" w:author="Alexis Jones" w:date="2024-12-08T10:49:00Z" w16du:dateUtc="2024-12-08T16:49:00Z"/>
        </w:rPr>
      </w:pPr>
    </w:p>
    <w:p w14:paraId="5705B9B7" w14:textId="293B3839" w:rsidR="001B77F6" w:rsidRPr="000C5D54" w:rsidRDefault="001B77F6" w:rsidP="00775F12">
      <w:pPr>
        <w:pStyle w:val="Head1"/>
        <w:tabs>
          <w:tab w:val="left" w:pos="360"/>
        </w:tabs>
        <w:spacing w:beforeLines="30" w:before="72" w:afterLines="30" w:after="72"/>
        <w:ind w:left="0" w:hanging="10"/>
      </w:pPr>
      <w:r w:rsidRPr="000C5D54">
        <w:t>5</w:t>
      </w:r>
      <w:r w:rsidR="00D058B2">
        <w:rPr>
          <w:rFonts w:asciiTheme="majorBidi" w:hAnsiTheme="majorBidi" w:cstheme="majorBidi"/>
          <w:szCs w:val="24"/>
        </w:rPr>
        <w:tab/>
      </w:r>
      <w:r w:rsidR="00B74DF1">
        <w:rPr>
          <w:rFonts w:asciiTheme="majorBidi" w:hAnsiTheme="majorBidi" w:cstheme="majorBidi"/>
          <w:szCs w:val="24"/>
        </w:rPr>
        <w:t xml:space="preserve">Discussion and </w:t>
      </w:r>
      <w:r w:rsidR="00386E1B" w:rsidRPr="000C5D54">
        <w:t>Evaluation</w:t>
      </w:r>
    </w:p>
    <w:p w14:paraId="499A8337" w14:textId="092373F7" w:rsidR="00CF4085" w:rsidRPr="000C5D54" w:rsidRDefault="00AC7F13"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Upon further inspection of the data, it became apparent </w:t>
      </w:r>
      <w:del w:id="629" w:author="Ally Hartzell" w:date="2024-12-09T13:08:00Z" w16du:dateUtc="2024-12-09T20:08:00Z">
        <w:r w:rsidRPr="000C5D54" w:rsidDel="00F77AD7">
          <w:rPr>
            <w:rFonts w:asciiTheme="majorBidi" w:eastAsia="Linux Libertine" w:hAnsiTheme="majorBidi" w:cstheme="majorBidi"/>
            <w:sz w:val="24"/>
            <w:szCs w:val="24"/>
          </w:rPr>
          <w:delText xml:space="preserve">that </w:delText>
        </w:r>
      </w:del>
      <w:r w:rsidRPr="000C5D54">
        <w:rPr>
          <w:rFonts w:asciiTheme="majorBidi" w:eastAsia="Linux Libertine" w:hAnsiTheme="majorBidi" w:cstheme="majorBidi"/>
          <w:sz w:val="24"/>
          <w:szCs w:val="24"/>
        </w:rPr>
        <w:t>our original hypothesis</w:t>
      </w:r>
      <w:ins w:id="630" w:author="Alexis Jones" w:date="2024-12-08T10:49:00Z" w16du:dateUtc="2024-12-08T16:49:00Z">
        <w:r w:rsidR="0024375B">
          <w:rPr>
            <w:rFonts w:asciiTheme="majorBidi" w:eastAsia="Linux Libertine" w:hAnsiTheme="majorBidi" w:cstheme="majorBidi"/>
            <w:sz w:val="24"/>
            <w:szCs w:val="24"/>
          </w:rPr>
          <w:t>—</w:t>
        </w:r>
        <w:del w:id="631" w:author="Ally Hartzell" w:date="2024-12-09T13:08:00Z" w16du:dateUtc="2024-12-09T20:08:00Z">
          <w:r w:rsidR="0024375B" w:rsidDel="00F77AD7">
            <w:rPr>
              <w:rFonts w:asciiTheme="majorBidi" w:eastAsia="Linux Libertine" w:hAnsiTheme="majorBidi" w:cstheme="majorBidi"/>
              <w:sz w:val="24"/>
              <w:szCs w:val="24"/>
            </w:rPr>
            <w:delText xml:space="preserve">that </w:delText>
          </w:r>
        </w:del>
      </w:ins>
      <w:del w:id="632" w:author="Ally Hartzell" w:date="2024-12-09T13:08:00Z" w16du:dateUtc="2024-12-09T20:08:00Z">
        <w:r w:rsidRPr="000C5D54" w:rsidDel="00F77AD7">
          <w:rPr>
            <w:rFonts w:asciiTheme="majorBidi" w:eastAsia="Linux Libertine" w:hAnsiTheme="majorBidi" w:cstheme="majorBidi"/>
            <w:sz w:val="24"/>
            <w:szCs w:val="24"/>
          </w:rPr>
          <w:delText xml:space="preserve"> </w:delText>
        </w:r>
      </w:del>
      <w:del w:id="633" w:author="Alexis Jones" w:date="2024-12-08T10:49:00Z" w16du:dateUtc="2024-12-08T16:49:00Z">
        <w:r w:rsidRPr="000C5D54" w:rsidDel="0024375B">
          <w:rPr>
            <w:rFonts w:asciiTheme="majorBidi" w:eastAsia="Linux Libertine" w:hAnsiTheme="majorBidi" w:cstheme="majorBidi"/>
            <w:sz w:val="24"/>
            <w:szCs w:val="24"/>
          </w:rPr>
          <w:delText xml:space="preserve">that </w:delText>
        </w:r>
      </w:del>
      <w:r w:rsidRPr="000C5D54">
        <w:rPr>
          <w:rFonts w:asciiTheme="majorBidi" w:eastAsia="Linux Libertine" w:hAnsiTheme="majorBidi" w:cstheme="majorBidi"/>
          <w:sz w:val="24"/>
          <w:szCs w:val="24"/>
        </w:rPr>
        <w:t xml:space="preserve">90% of samples </w:t>
      </w:r>
      <w:r w:rsidRPr="000C5D54">
        <w:rPr>
          <w:rFonts w:asciiTheme="majorBidi" w:eastAsia="Linux Libertine" w:hAnsiTheme="majorBidi" w:cstheme="majorBidi"/>
          <w:sz w:val="24"/>
          <w:szCs w:val="24"/>
        </w:rPr>
        <w:lastRenderedPageBreak/>
        <w:t>could be accurately classified</w:t>
      </w:r>
      <w:ins w:id="634" w:author="Alexis Jones" w:date="2024-12-08T10:49:00Z" w16du:dateUtc="2024-12-08T16:49:00Z">
        <w:r w:rsidR="0024375B">
          <w:rPr>
            <w:rFonts w:asciiTheme="majorBidi" w:eastAsia="Linux Libertine" w:hAnsiTheme="majorBidi" w:cstheme="majorBidi"/>
            <w:sz w:val="24"/>
            <w:szCs w:val="24"/>
          </w:rPr>
          <w:t>—was</w:t>
        </w:r>
      </w:ins>
      <w:del w:id="635" w:author="Alexis Jones" w:date="2024-12-08T10:49:00Z" w16du:dateUtc="2024-12-08T16:49:00Z">
        <w:r w:rsidRPr="000C5D54" w:rsidDel="0024375B">
          <w:rPr>
            <w:rFonts w:asciiTheme="majorBidi" w:eastAsia="Linux Libertine" w:hAnsiTheme="majorBidi" w:cstheme="majorBidi"/>
            <w:sz w:val="24"/>
            <w:szCs w:val="24"/>
          </w:rPr>
          <w:delText xml:space="preserve"> was</w:delText>
        </w:r>
      </w:del>
      <w:r w:rsidRPr="000C5D54">
        <w:rPr>
          <w:rFonts w:asciiTheme="majorBidi" w:eastAsia="Linux Libertine" w:hAnsiTheme="majorBidi" w:cstheme="majorBidi"/>
          <w:sz w:val="24"/>
          <w:szCs w:val="24"/>
        </w:rPr>
        <w:t xml:space="preserve"> infeasible</w:t>
      </w:r>
      <w:ins w:id="636" w:author="Alexis Jones" w:date="2024-12-08T10:50:00Z" w16du:dateUtc="2024-12-08T16:50:00Z">
        <w:r w:rsidR="0024375B">
          <w:rPr>
            <w:rFonts w:asciiTheme="majorBidi" w:eastAsia="Linux Libertine" w:hAnsiTheme="majorBidi" w:cstheme="majorBidi"/>
            <w:sz w:val="24"/>
            <w:szCs w:val="24"/>
          </w:rPr>
          <w:t>,</w:t>
        </w:r>
      </w:ins>
      <w:r w:rsidRPr="000C5D54">
        <w:rPr>
          <w:rFonts w:asciiTheme="majorBidi" w:eastAsia="Linux Libertine" w:hAnsiTheme="majorBidi" w:cstheme="majorBidi"/>
          <w:sz w:val="24"/>
          <w:szCs w:val="24"/>
        </w:rPr>
        <w:t xml:space="preserve"> given the nature of the data</w:t>
      </w:r>
      <w:ins w:id="637" w:author="Ally Hartzell" w:date="2024-12-09T13:19:00Z" w16du:dateUtc="2024-12-09T20:19:00Z">
        <w:r w:rsidR="000146BB">
          <w:rPr>
            <w:rFonts w:asciiTheme="majorBidi" w:eastAsia="Linux Libertine" w:hAnsiTheme="majorBidi" w:cstheme="majorBidi"/>
            <w:sz w:val="24"/>
            <w:szCs w:val="24"/>
          </w:rPr>
          <w:t xml:space="preserve"> </w:t>
        </w:r>
      </w:ins>
      <w:r w:rsidRPr="000C5D54">
        <w:rPr>
          <w:rFonts w:asciiTheme="majorBidi" w:eastAsia="Linux Libertine" w:hAnsiTheme="majorBidi" w:cstheme="majorBidi"/>
          <w:sz w:val="24"/>
          <w:szCs w:val="24"/>
        </w:rPr>
        <w:t xml:space="preserve">set and how the data </w:t>
      </w:r>
      <w:del w:id="638" w:author="Ally Hartzell" w:date="2024-12-09T13:19:00Z" w16du:dateUtc="2024-12-09T20:19:00Z">
        <w:r w:rsidRPr="000C5D54" w:rsidDel="000146BB">
          <w:rPr>
            <w:rFonts w:asciiTheme="majorBidi" w:eastAsia="Linux Libertine" w:hAnsiTheme="majorBidi" w:cstheme="majorBidi"/>
            <w:sz w:val="24"/>
            <w:szCs w:val="24"/>
          </w:rPr>
          <w:delText xml:space="preserve">was </w:delText>
        </w:r>
      </w:del>
      <w:ins w:id="639" w:author="Ally Hartzell" w:date="2024-12-09T13:19:00Z" w16du:dateUtc="2024-12-09T20:19:00Z">
        <w:r w:rsidR="000146BB">
          <w:rPr>
            <w:rFonts w:asciiTheme="majorBidi" w:eastAsia="Linux Libertine" w:hAnsiTheme="majorBidi" w:cstheme="majorBidi"/>
            <w:sz w:val="24"/>
            <w:szCs w:val="24"/>
          </w:rPr>
          <w:t>were</w:t>
        </w:r>
        <w:r w:rsidR="000146BB" w:rsidRPr="000C5D54">
          <w:rPr>
            <w:rFonts w:asciiTheme="majorBidi" w:eastAsia="Linux Libertine" w:hAnsiTheme="majorBidi" w:cstheme="majorBidi"/>
            <w:sz w:val="24"/>
            <w:szCs w:val="24"/>
          </w:rPr>
          <w:t xml:space="preserve"> </w:t>
        </w:r>
      </w:ins>
      <w:r w:rsidRPr="000C5D54">
        <w:rPr>
          <w:rFonts w:asciiTheme="majorBidi" w:eastAsia="Linux Libertine" w:hAnsiTheme="majorBidi" w:cstheme="majorBidi"/>
          <w:sz w:val="24"/>
          <w:szCs w:val="24"/>
        </w:rPr>
        <w:t xml:space="preserve">constructed. Because labels were not </w:t>
      </w:r>
      <w:r w:rsidR="006E7F7A">
        <w:rPr>
          <w:rFonts w:asciiTheme="majorBidi" w:eastAsia="Linux Libertine" w:hAnsiTheme="majorBidi" w:cstheme="majorBidi"/>
          <w:sz w:val="24"/>
          <w:szCs w:val="24"/>
        </w:rPr>
        <w:t>present from the originally sourced data</w:t>
      </w:r>
      <w:r w:rsidRPr="000C5D54">
        <w:rPr>
          <w:rFonts w:asciiTheme="majorBidi" w:eastAsia="Linux Libertine" w:hAnsiTheme="majorBidi" w:cstheme="majorBidi"/>
          <w:sz w:val="24"/>
          <w:szCs w:val="24"/>
        </w:rPr>
        <w:t xml:space="preserve">, and because of the rather subjective nature required to infer a label based on cluster location, cluster axes, and cluster characteristics, </w:t>
      </w:r>
      <w:r w:rsidR="006E7F7A">
        <w:rPr>
          <w:rFonts w:asciiTheme="majorBidi" w:eastAsia="Linux Libertine" w:hAnsiTheme="majorBidi" w:cstheme="majorBidi"/>
          <w:sz w:val="24"/>
          <w:szCs w:val="24"/>
        </w:rPr>
        <w:t xml:space="preserve">the </w:t>
      </w:r>
      <w:r w:rsidRPr="000C5D54">
        <w:rPr>
          <w:rFonts w:asciiTheme="majorBidi" w:eastAsia="Linux Libertine" w:hAnsiTheme="majorBidi" w:cstheme="majorBidi"/>
          <w:sz w:val="24"/>
          <w:szCs w:val="24"/>
        </w:rPr>
        <w:t xml:space="preserve">evaluation criteria defaulted to the time required to identify clusters </w:t>
      </w:r>
      <w:del w:id="640" w:author="Alexis Jones" w:date="2024-12-08T10:50:00Z" w16du:dateUtc="2024-12-08T16:50:00Z">
        <w:r w:rsidRPr="000C5D54" w:rsidDel="0024375B">
          <w:rPr>
            <w:rFonts w:asciiTheme="majorBidi" w:eastAsia="Linux Libertine" w:hAnsiTheme="majorBidi" w:cstheme="majorBidi"/>
            <w:sz w:val="24"/>
            <w:szCs w:val="24"/>
          </w:rPr>
          <w:delText>as well as</w:delText>
        </w:r>
      </w:del>
      <w:ins w:id="641" w:author="Alexis Jones" w:date="2024-12-08T10:50:00Z" w16du:dateUtc="2024-12-08T16:50:00Z">
        <w:r w:rsidR="0024375B">
          <w:rPr>
            <w:rFonts w:asciiTheme="majorBidi" w:eastAsia="Linux Libertine" w:hAnsiTheme="majorBidi" w:cstheme="majorBidi"/>
            <w:sz w:val="24"/>
            <w:szCs w:val="24"/>
          </w:rPr>
          <w:t>and</w:t>
        </w:r>
      </w:ins>
      <w:r w:rsidRPr="000C5D54">
        <w:rPr>
          <w:rFonts w:asciiTheme="majorBidi" w:eastAsia="Linux Libertine" w:hAnsiTheme="majorBidi" w:cstheme="majorBidi"/>
          <w:sz w:val="24"/>
          <w:szCs w:val="24"/>
        </w:rPr>
        <w:t xml:space="preserve"> how well the clusters could be identified by these algorithms.</w:t>
      </w:r>
    </w:p>
    <w:p w14:paraId="69AB0444" w14:textId="0F4E65A3" w:rsidR="001415AA" w:rsidRPr="000C5D54" w:rsidRDefault="00AC7F13" w:rsidP="00775F12">
      <w:pPr>
        <w:pBdr>
          <w:top w:val="nil"/>
          <w:left w:val="nil"/>
          <w:bottom w:val="nil"/>
          <w:right w:val="nil"/>
          <w:between w:val="nil"/>
        </w:pBdr>
        <w:tabs>
          <w:tab w:val="left" w:pos="540"/>
        </w:tabs>
        <w:spacing w:beforeLines="30" w:before="72" w:afterLines="30" w:after="72"/>
        <w:ind w:left="180"/>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5.1</w:t>
      </w:r>
      <w:r w:rsidR="00D058B2">
        <w:rPr>
          <w:rFonts w:asciiTheme="majorBidi" w:eastAsia="Linux Libertine" w:hAnsiTheme="majorBidi" w:cstheme="majorBidi"/>
          <w:b/>
          <w:bCs/>
          <w:sz w:val="24"/>
          <w:szCs w:val="24"/>
        </w:rPr>
        <w:tab/>
      </w:r>
      <w:r w:rsidRPr="000C5D54">
        <w:rPr>
          <w:rFonts w:asciiTheme="majorBidi" w:eastAsia="Linux Libertine" w:hAnsiTheme="majorBidi" w:cstheme="majorBidi"/>
          <w:b/>
          <w:bCs/>
          <w:sz w:val="24"/>
          <w:szCs w:val="24"/>
        </w:rPr>
        <w:t>Silhouette Scores</w:t>
      </w:r>
    </w:p>
    <w:p w14:paraId="169462CC" w14:textId="48D6235E" w:rsidR="001415AA" w:rsidRPr="000C5D54" w:rsidRDefault="00AC7F13"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Silhouette </w:t>
      </w:r>
      <w:ins w:id="642" w:author="Alexis Jones" w:date="2024-12-08T10:50:00Z" w16du:dateUtc="2024-12-08T16:50:00Z">
        <w:r w:rsidR="0024375B">
          <w:rPr>
            <w:rFonts w:asciiTheme="majorBidi" w:eastAsia="Linux Libertine" w:hAnsiTheme="majorBidi" w:cstheme="majorBidi"/>
            <w:sz w:val="24"/>
            <w:szCs w:val="24"/>
          </w:rPr>
          <w:t>s</w:t>
        </w:r>
      </w:ins>
      <w:del w:id="643" w:author="Alexis Jones" w:date="2024-12-08T10:50:00Z" w16du:dateUtc="2024-12-08T16:50:00Z">
        <w:r w:rsidRPr="000C5D54" w:rsidDel="0024375B">
          <w:rPr>
            <w:rFonts w:asciiTheme="majorBidi" w:eastAsia="Linux Libertine" w:hAnsiTheme="majorBidi" w:cstheme="majorBidi"/>
            <w:sz w:val="24"/>
            <w:szCs w:val="24"/>
          </w:rPr>
          <w:delText>S</w:delText>
        </w:r>
      </w:del>
      <w:r w:rsidRPr="000C5D54">
        <w:rPr>
          <w:rFonts w:asciiTheme="majorBidi" w:eastAsia="Linux Libertine" w:hAnsiTheme="majorBidi" w:cstheme="majorBidi"/>
          <w:sz w:val="24"/>
          <w:szCs w:val="24"/>
        </w:rPr>
        <w:t>core</w:t>
      </w:r>
      <w:r w:rsidR="001F4FB8" w:rsidRPr="000C5D54">
        <w:rPr>
          <w:rFonts w:asciiTheme="majorBidi" w:eastAsia="Linux Libertine" w:hAnsiTheme="majorBidi" w:cstheme="majorBidi"/>
          <w:sz w:val="24"/>
          <w:szCs w:val="24"/>
        </w:rPr>
        <w:t xml:space="preserve"> as a measure of how cohesive and compact a cluster is relative to how well</w:t>
      </w:r>
      <w:ins w:id="644" w:author="Ally Hartzell" w:date="2024-12-09T12:56:00Z" w16du:dateUtc="2024-12-09T19:56:00Z">
        <w:r w:rsidR="009D343F">
          <w:rPr>
            <w:rFonts w:asciiTheme="majorBidi" w:eastAsia="Linux Libertine" w:hAnsiTheme="majorBidi" w:cstheme="majorBidi"/>
            <w:sz w:val="24"/>
            <w:szCs w:val="24"/>
          </w:rPr>
          <w:t xml:space="preserve"> </w:t>
        </w:r>
      </w:ins>
      <w:del w:id="645" w:author="Ally Hartzell" w:date="2024-12-09T12:56:00Z" w16du:dateUtc="2024-12-09T19:56:00Z">
        <w:r w:rsidR="001F4FB8" w:rsidRPr="000C5D54" w:rsidDel="009D343F">
          <w:rPr>
            <w:rFonts w:asciiTheme="majorBidi" w:eastAsia="Linux Libertine" w:hAnsiTheme="majorBidi" w:cstheme="majorBidi"/>
            <w:sz w:val="24"/>
            <w:szCs w:val="24"/>
          </w:rPr>
          <w:delText>-</w:delText>
        </w:r>
      </w:del>
      <w:r w:rsidR="001F4FB8" w:rsidRPr="000C5D54">
        <w:rPr>
          <w:rFonts w:asciiTheme="majorBidi" w:eastAsia="Linux Libertine" w:hAnsiTheme="majorBidi" w:cstheme="majorBidi"/>
          <w:sz w:val="24"/>
          <w:szCs w:val="24"/>
        </w:rPr>
        <w:t>separated they are from other clusters was chosen as an objective and deterministic method to assess cluster validity. The human analogue to this would be a scientist visually and subjectively identifying dense clusters and drawing lines to separate clusters for further identification.</w:t>
      </w:r>
    </w:p>
    <w:p w14:paraId="77652E72" w14:textId="25368B65" w:rsidR="001F4FB8" w:rsidRPr="000C5D54" w:rsidRDefault="001F4FB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Figure 5.1.1 show</w:t>
      </w:r>
      <w:r w:rsidR="000B4D99">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 </w:t>
      </w:r>
      <w:del w:id="646" w:author="Ally Hartzell" w:date="2024-12-09T12:56:00Z" w16du:dateUtc="2024-12-09T19:56:00Z">
        <w:r w:rsidRPr="000C5D54" w:rsidDel="009D343F">
          <w:rPr>
            <w:rFonts w:asciiTheme="majorBidi" w:eastAsia="Linux Libertine" w:hAnsiTheme="majorBidi" w:cstheme="majorBidi"/>
            <w:sz w:val="24"/>
            <w:szCs w:val="24"/>
          </w:rPr>
          <w:delText xml:space="preserve">that </w:delText>
        </w:r>
      </w:del>
      <w:r w:rsidRPr="000C5D54">
        <w:rPr>
          <w:rFonts w:asciiTheme="majorBidi" w:eastAsia="Linux Libertine" w:hAnsiTheme="majorBidi" w:cstheme="majorBidi"/>
          <w:sz w:val="24"/>
          <w:szCs w:val="24"/>
        </w:rPr>
        <w:t xml:space="preserve">PCA-based DBSCAN performed </w:t>
      </w:r>
      <w:del w:id="647" w:author="Alexis Jones" w:date="2024-12-08T10:50:00Z" w16du:dateUtc="2024-12-08T16:50:00Z">
        <w:r w:rsidRPr="000C5D54" w:rsidDel="0024375B">
          <w:rPr>
            <w:rFonts w:asciiTheme="majorBidi" w:eastAsia="Linux Libertine" w:hAnsiTheme="majorBidi" w:cstheme="majorBidi"/>
            <w:sz w:val="24"/>
            <w:szCs w:val="24"/>
          </w:rPr>
          <w:delText xml:space="preserve">the </w:delText>
        </w:r>
      </w:del>
      <w:r w:rsidRPr="000C5D54">
        <w:rPr>
          <w:rFonts w:asciiTheme="majorBidi" w:eastAsia="Linux Libertine" w:hAnsiTheme="majorBidi" w:cstheme="majorBidi"/>
          <w:sz w:val="24"/>
          <w:szCs w:val="24"/>
        </w:rPr>
        <w:t xml:space="preserve">best in terms of being able to find compact and separated clusters. PCA-based </w:t>
      </w:r>
      <w:ins w:id="648" w:author="Alexis Jones" w:date="2024-12-08T10:50:00Z" w16du:dateUtc="2024-12-08T16:50:00Z">
        <w:r w:rsidR="0024375B">
          <w:rPr>
            <w:rFonts w:asciiTheme="majorBidi" w:eastAsia="Linux Libertine" w:hAnsiTheme="majorBidi" w:cstheme="majorBidi"/>
            <w:sz w:val="24"/>
            <w:szCs w:val="24"/>
          </w:rPr>
          <w:t>k</w:t>
        </w:r>
      </w:ins>
      <w:del w:id="649" w:author="Alexis Jones" w:date="2024-12-08T10:50:00Z" w16du:dateUtc="2024-12-08T16:50:00Z">
        <w:r w:rsidRPr="000C5D54" w:rsidDel="0024375B">
          <w:rPr>
            <w:rFonts w:asciiTheme="majorBidi" w:eastAsia="Linux Libertine" w:hAnsiTheme="majorBidi" w:cstheme="majorBidi"/>
            <w:sz w:val="24"/>
            <w:szCs w:val="24"/>
          </w:rPr>
          <w:delText>K</w:delText>
        </w:r>
      </w:del>
      <w:r w:rsidRPr="000C5D54">
        <w:rPr>
          <w:rFonts w:asciiTheme="majorBidi" w:eastAsia="Linux Libertine" w:hAnsiTheme="majorBidi" w:cstheme="majorBidi"/>
          <w:sz w:val="24"/>
          <w:szCs w:val="24"/>
        </w:rPr>
        <w:t xml:space="preserve">-means and </w:t>
      </w:r>
      <w:proofErr w:type="spellStart"/>
      <w:ins w:id="650" w:author="Alexis Jones" w:date="2024-12-08T10:50:00Z" w16du:dateUtc="2024-12-08T16:50:00Z">
        <w:r w:rsidR="0024375B">
          <w:rPr>
            <w:rFonts w:asciiTheme="majorBidi" w:eastAsia="Linux Libertine" w:hAnsiTheme="majorBidi" w:cstheme="majorBidi"/>
            <w:sz w:val="24"/>
            <w:szCs w:val="24"/>
          </w:rPr>
          <w:t>d</w:t>
        </w:r>
      </w:ins>
      <w:del w:id="651" w:author="Alexis Jones" w:date="2024-12-08T10:50:00Z" w16du:dateUtc="2024-12-08T16:50:00Z">
        <w:r w:rsidRPr="000C5D54" w:rsidDel="0024375B">
          <w:rPr>
            <w:rFonts w:asciiTheme="majorBidi" w:eastAsia="Linux Libertine" w:hAnsiTheme="majorBidi" w:cstheme="majorBidi"/>
            <w:sz w:val="24"/>
            <w:szCs w:val="24"/>
          </w:rPr>
          <w:delText>D</w:delText>
        </w:r>
      </w:del>
      <w:r w:rsidRPr="000C5D54">
        <w:rPr>
          <w:rFonts w:asciiTheme="majorBidi" w:eastAsia="Linux Libertine" w:hAnsiTheme="majorBidi" w:cstheme="majorBidi"/>
          <w:sz w:val="24"/>
          <w:szCs w:val="24"/>
        </w:rPr>
        <w:t>ownsampled</w:t>
      </w:r>
      <w:proofErr w:type="spellEnd"/>
      <w:r w:rsidRPr="000C5D54">
        <w:rPr>
          <w:rFonts w:asciiTheme="majorBidi" w:eastAsia="Linux Libertine" w:hAnsiTheme="majorBidi" w:cstheme="majorBidi"/>
          <w:sz w:val="24"/>
          <w:szCs w:val="24"/>
        </w:rPr>
        <w:t xml:space="preserve"> </w:t>
      </w:r>
      <w:ins w:id="652" w:author="Alexis Jones" w:date="2024-12-08T10:50:00Z" w16du:dateUtc="2024-12-08T16:50:00Z">
        <w:r w:rsidR="0024375B">
          <w:rPr>
            <w:rFonts w:asciiTheme="majorBidi" w:eastAsia="Linux Libertine" w:hAnsiTheme="majorBidi" w:cstheme="majorBidi"/>
            <w:sz w:val="24"/>
            <w:szCs w:val="24"/>
          </w:rPr>
          <w:t>k</w:t>
        </w:r>
      </w:ins>
      <w:del w:id="653" w:author="Alexis Jones" w:date="2024-12-08T10:50:00Z" w16du:dateUtc="2024-12-08T16:50:00Z">
        <w:r w:rsidRPr="000C5D54" w:rsidDel="0024375B">
          <w:rPr>
            <w:rFonts w:asciiTheme="majorBidi" w:eastAsia="Linux Libertine" w:hAnsiTheme="majorBidi" w:cstheme="majorBidi"/>
            <w:sz w:val="24"/>
            <w:szCs w:val="24"/>
          </w:rPr>
          <w:delText>K</w:delText>
        </w:r>
      </w:del>
      <w:r w:rsidRPr="000C5D54">
        <w:rPr>
          <w:rFonts w:asciiTheme="majorBidi" w:eastAsia="Linux Libertine" w:hAnsiTheme="majorBidi" w:cstheme="majorBidi"/>
          <w:sz w:val="24"/>
          <w:szCs w:val="24"/>
        </w:rPr>
        <w:t xml:space="preserve">-means performed similarly well and should be considered </w:t>
      </w:r>
      <w:del w:id="654" w:author="Alexis Jones" w:date="2024-12-08T10:51:00Z" w16du:dateUtc="2024-12-08T16:51:00Z">
        <w:r w:rsidRPr="000C5D54" w:rsidDel="0024375B">
          <w:rPr>
            <w:rFonts w:asciiTheme="majorBidi" w:eastAsia="Linux Libertine" w:hAnsiTheme="majorBidi" w:cstheme="majorBidi"/>
            <w:sz w:val="24"/>
            <w:szCs w:val="24"/>
          </w:rPr>
          <w:delText xml:space="preserve">as well </w:delText>
        </w:r>
      </w:del>
      <w:r w:rsidRPr="000C5D54">
        <w:rPr>
          <w:rFonts w:asciiTheme="majorBidi" w:eastAsia="Linux Libertine" w:hAnsiTheme="majorBidi" w:cstheme="majorBidi"/>
          <w:sz w:val="24"/>
          <w:szCs w:val="24"/>
        </w:rPr>
        <w:t>for their ability to cluster across different axis types.</w:t>
      </w:r>
    </w:p>
    <w:p w14:paraId="2C6A5F2D" w14:textId="628C4569" w:rsidR="001F4FB8" w:rsidRPr="000C5D54" w:rsidRDefault="001F4FB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t-SNE-based models all performed similarly, which suggests </w:t>
      </w:r>
      <w:del w:id="655" w:author="Ally Hartzell" w:date="2024-12-09T13:08:00Z" w16du:dateUtc="2024-12-09T20:08:00Z">
        <w:r w:rsidRPr="000C5D54" w:rsidDel="00F77AD7">
          <w:rPr>
            <w:rFonts w:asciiTheme="majorBidi" w:eastAsia="Linux Libertine" w:hAnsiTheme="majorBidi" w:cstheme="majorBidi"/>
            <w:sz w:val="24"/>
            <w:szCs w:val="24"/>
          </w:rPr>
          <w:delText xml:space="preserve">that </w:delText>
        </w:r>
      </w:del>
      <w:r w:rsidRPr="000C5D54">
        <w:rPr>
          <w:rFonts w:asciiTheme="majorBidi" w:eastAsia="Linux Libertine" w:hAnsiTheme="majorBidi" w:cstheme="majorBidi"/>
          <w:sz w:val="24"/>
          <w:szCs w:val="24"/>
        </w:rPr>
        <w:t xml:space="preserve">PCA is sufficient to reduce the data for computational-efficiency means and </w:t>
      </w:r>
      <w:del w:id="656" w:author="Ally Hartzell" w:date="2024-12-09T13:08:00Z" w16du:dateUtc="2024-12-09T20:08:00Z">
        <w:r w:rsidRPr="000C5D54" w:rsidDel="00F77AD7">
          <w:rPr>
            <w:rFonts w:asciiTheme="majorBidi" w:eastAsia="Linux Libertine" w:hAnsiTheme="majorBidi" w:cstheme="majorBidi"/>
            <w:sz w:val="24"/>
            <w:szCs w:val="24"/>
          </w:rPr>
          <w:delText xml:space="preserve">that </w:delText>
        </w:r>
      </w:del>
      <w:r w:rsidRPr="000C5D54">
        <w:rPr>
          <w:rFonts w:asciiTheme="majorBidi" w:eastAsia="Linux Libertine" w:hAnsiTheme="majorBidi" w:cstheme="majorBidi"/>
          <w:sz w:val="24"/>
          <w:szCs w:val="24"/>
        </w:rPr>
        <w:t>further t-SNE transformation resulted in lower quality clustering.</w:t>
      </w:r>
    </w:p>
    <w:p w14:paraId="5283B586" w14:textId="64234181" w:rsidR="000A2C4C" w:rsidDel="0024375B" w:rsidRDefault="001F4FB8" w:rsidP="00775F12">
      <w:pPr>
        <w:pBdr>
          <w:top w:val="nil"/>
          <w:left w:val="nil"/>
          <w:bottom w:val="nil"/>
          <w:right w:val="nil"/>
          <w:between w:val="nil"/>
        </w:pBdr>
        <w:spacing w:beforeLines="30" w:before="72" w:afterLines="30" w:after="72"/>
        <w:rPr>
          <w:del w:id="657" w:author="Alexis Jones" w:date="2024-12-08T10:50:00Z" w16du:dateUtc="2024-12-08T16:50:00Z"/>
          <w:rFonts w:asciiTheme="majorBidi" w:eastAsia="Linux Libertine" w:hAnsiTheme="majorBidi" w:cstheme="majorBidi"/>
          <w:b/>
          <w:bCs/>
          <w:sz w:val="24"/>
          <w:szCs w:val="24"/>
        </w:rPr>
      </w:pPr>
      <w:proofErr w:type="spellStart"/>
      <w:r w:rsidRPr="000C5D54">
        <w:rPr>
          <w:rFonts w:asciiTheme="majorBidi" w:eastAsia="Linux Libertine" w:hAnsiTheme="majorBidi" w:cstheme="majorBidi"/>
          <w:sz w:val="24"/>
          <w:szCs w:val="24"/>
        </w:rPr>
        <w:t>Downsampling</w:t>
      </w:r>
      <w:proofErr w:type="spellEnd"/>
      <w:r w:rsidRPr="000C5D54">
        <w:rPr>
          <w:rFonts w:asciiTheme="majorBidi" w:eastAsia="Linux Libertine" w:hAnsiTheme="majorBidi" w:cstheme="majorBidi"/>
          <w:sz w:val="24"/>
          <w:szCs w:val="24"/>
        </w:rPr>
        <w:t xml:space="preserve"> the data </w:t>
      </w:r>
      <w:ins w:id="658" w:author="Ally Hartzell" w:date="2024-12-09T13:19:00Z" w16du:dateUtc="2024-12-09T20:19:00Z">
        <w:r w:rsidR="000146BB">
          <w:rPr>
            <w:rFonts w:asciiTheme="majorBidi" w:eastAsia="Linux Libertine" w:hAnsiTheme="majorBidi" w:cstheme="majorBidi"/>
            <w:sz w:val="24"/>
            <w:szCs w:val="24"/>
          </w:rPr>
          <w:t xml:space="preserve">set </w:t>
        </w:r>
      </w:ins>
      <w:r w:rsidRPr="000C5D54">
        <w:rPr>
          <w:rFonts w:asciiTheme="majorBidi" w:eastAsia="Linux Libertine" w:hAnsiTheme="majorBidi" w:cstheme="majorBidi"/>
          <w:sz w:val="24"/>
          <w:szCs w:val="24"/>
        </w:rPr>
        <w:t xml:space="preserve">proportionally to 5% of its original size while maintaining relative density did not perform as consistently as expected. Clusters from </w:t>
      </w:r>
      <w:proofErr w:type="spellStart"/>
      <w:ins w:id="659" w:author="Alexis Jones" w:date="2024-12-08T10:51:00Z" w16du:dateUtc="2024-12-08T16:51:00Z">
        <w:r w:rsidR="0024375B">
          <w:rPr>
            <w:rFonts w:asciiTheme="majorBidi" w:eastAsia="Linux Libertine" w:hAnsiTheme="majorBidi" w:cstheme="majorBidi"/>
            <w:sz w:val="24"/>
            <w:szCs w:val="24"/>
          </w:rPr>
          <w:t>d</w:t>
        </w:r>
      </w:ins>
      <w:del w:id="660" w:author="Alexis Jones" w:date="2024-12-08T10:51:00Z" w16du:dateUtc="2024-12-08T16:51:00Z">
        <w:r w:rsidRPr="000C5D54" w:rsidDel="0024375B">
          <w:rPr>
            <w:rFonts w:asciiTheme="majorBidi" w:eastAsia="Linux Libertine" w:hAnsiTheme="majorBidi" w:cstheme="majorBidi"/>
            <w:sz w:val="24"/>
            <w:szCs w:val="24"/>
          </w:rPr>
          <w:delText>D</w:delText>
        </w:r>
      </w:del>
      <w:r w:rsidRPr="000C5D54">
        <w:rPr>
          <w:rFonts w:asciiTheme="majorBidi" w:eastAsia="Linux Libertine" w:hAnsiTheme="majorBidi" w:cstheme="majorBidi"/>
          <w:sz w:val="24"/>
          <w:szCs w:val="24"/>
        </w:rPr>
        <w:t>ownsampling</w:t>
      </w:r>
      <w:proofErr w:type="spellEnd"/>
      <w:r w:rsidRPr="000C5D54">
        <w:rPr>
          <w:rFonts w:asciiTheme="majorBidi" w:eastAsia="Linux Libertine" w:hAnsiTheme="majorBidi" w:cstheme="majorBidi"/>
          <w:sz w:val="24"/>
          <w:szCs w:val="24"/>
        </w:rPr>
        <w:t xml:space="preserve"> performed highly with </w:t>
      </w:r>
      <w:ins w:id="661" w:author="Alexis Jones" w:date="2024-12-08T10:51:00Z" w16du:dateUtc="2024-12-08T16:51:00Z">
        <w:r w:rsidR="0024375B">
          <w:rPr>
            <w:rFonts w:asciiTheme="majorBidi" w:eastAsia="Linux Libertine" w:hAnsiTheme="majorBidi" w:cstheme="majorBidi"/>
            <w:sz w:val="24"/>
            <w:szCs w:val="24"/>
          </w:rPr>
          <w:t>k</w:t>
        </w:r>
      </w:ins>
      <w:del w:id="662" w:author="Alexis Jones" w:date="2024-12-08T10:51:00Z" w16du:dateUtc="2024-12-08T16:51:00Z">
        <w:r w:rsidRPr="000C5D54" w:rsidDel="0024375B">
          <w:rPr>
            <w:rFonts w:asciiTheme="majorBidi" w:eastAsia="Linux Libertine" w:hAnsiTheme="majorBidi" w:cstheme="majorBidi"/>
            <w:sz w:val="24"/>
            <w:szCs w:val="24"/>
          </w:rPr>
          <w:delText>K</w:delText>
        </w:r>
      </w:del>
      <w:r w:rsidRPr="000C5D54">
        <w:rPr>
          <w:rFonts w:asciiTheme="majorBidi" w:eastAsia="Linux Libertine" w:hAnsiTheme="majorBidi" w:cstheme="majorBidi"/>
          <w:sz w:val="24"/>
          <w:szCs w:val="24"/>
        </w:rPr>
        <w:t>-means, though this was to be expected</w:t>
      </w:r>
      <w:ins w:id="663" w:author="Alexis Jones" w:date="2024-12-08T10:51:00Z" w16du:dateUtc="2024-12-08T16:51:00Z">
        <w:r w:rsidR="0024375B">
          <w:rPr>
            <w:rFonts w:asciiTheme="majorBidi" w:eastAsia="Linux Libertine" w:hAnsiTheme="majorBidi" w:cstheme="majorBidi"/>
            <w:sz w:val="24"/>
            <w:szCs w:val="24"/>
          </w:rPr>
          <w:t>,</w:t>
        </w:r>
      </w:ins>
      <w:r w:rsidRPr="000C5D54">
        <w:rPr>
          <w:rFonts w:asciiTheme="majorBidi" w:eastAsia="Linux Libertine" w:hAnsiTheme="majorBidi" w:cstheme="majorBidi"/>
          <w:sz w:val="24"/>
          <w:szCs w:val="24"/>
        </w:rPr>
        <w:t xml:space="preserve"> as the </w:t>
      </w:r>
      <w:proofErr w:type="spellStart"/>
      <w:r w:rsidRPr="000C5D54">
        <w:rPr>
          <w:rFonts w:asciiTheme="majorBidi" w:eastAsia="Linux Libertine" w:hAnsiTheme="majorBidi" w:cstheme="majorBidi"/>
          <w:sz w:val="24"/>
          <w:szCs w:val="24"/>
        </w:rPr>
        <w:t>downsampling</w:t>
      </w:r>
      <w:proofErr w:type="spellEnd"/>
      <w:r w:rsidRPr="000C5D54">
        <w:rPr>
          <w:rFonts w:asciiTheme="majorBidi" w:eastAsia="Linux Libertine" w:hAnsiTheme="majorBidi" w:cstheme="majorBidi"/>
          <w:sz w:val="24"/>
          <w:szCs w:val="24"/>
        </w:rPr>
        <w:t xml:space="preserve"> already preprocessed the original data using </w:t>
      </w:r>
      <w:ins w:id="664" w:author="Alexis Jones" w:date="2024-12-08T10:51:00Z" w16du:dateUtc="2024-12-08T16:51:00Z">
        <w:r w:rsidR="0024375B">
          <w:rPr>
            <w:rFonts w:asciiTheme="majorBidi" w:eastAsia="Linux Libertine" w:hAnsiTheme="majorBidi" w:cstheme="majorBidi"/>
            <w:sz w:val="24"/>
            <w:szCs w:val="24"/>
          </w:rPr>
          <w:t>k</w:t>
        </w:r>
      </w:ins>
      <w:del w:id="665" w:author="Alexis Jones" w:date="2024-12-08T10:51:00Z" w16du:dateUtc="2024-12-08T16:51:00Z">
        <w:r w:rsidRPr="000C5D54" w:rsidDel="0024375B">
          <w:rPr>
            <w:rFonts w:asciiTheme="majorBidi" w:eastAsia="Linux Libertine" w:hAnsiTheme="majorBidi" w:cstheme="majorBidi"/>
            <w:sz w:val="24"/>
            <w:szCs w:val="24"/>
          </w:rPr>
          <w:delText>K</w:delText>
        </w:r>
      </w:del>
      <w:r w:rsidRPr="000C5D54">
        <w:rPr>
          <w:rFonts w:asciiTheme="majorBidi" w:eastAsia="Linux Libertine" w:hAnsiTheme="majorBidi" w:cstheme="majorBidi"/>
          <w:sz w:val="24"/>
          <w:szCs w:val="24"/>
        </w:rPr>
        <w:t xml:space="preserve">-means clusters as the original basis for reduction, potentially leading to positive bias in the </w:t>
      </w:r>
      <w:ins w:id="666" w:author="Alexis Jones" w:date="2024-12-08T10:51:00Z" w16du:dateUtc="2024-12-08T16:51:00Z">
        <w:r w:rsidR="0024375B">
          <w:rPr>
            <w:rFonts w:asciiTheme="majorBidi" w:eastAsia="Linux Libertine" w:hAnsiTheme="majorBidi" w:cstheme="majorBidi"/>
            <w:sz w:val="24"/>
            <w:szCs w:val="24"/>
          </w:rPr>
          <w:t>k</w:t>
        </w:r>
      </w:ins>
      <w:del w:id="667" w:author="Alexis Jones" w:date="2024-12-08T10:51:00Z" w16du:dateUtc="2024-12-08T16:51:00Z">
        <w:r w:rsidRPr="000C5D54" w:rsidDel="0024375B">
          <w:rPr>
            <w:rFonts w:asciiTheme="majorBidi" w:eastAsia="Linux Libertine" w:hAnsiTheme="majorBidi" w:cstheme="majorBidi"/>
            <w:sz w:val="24"/>
            <w:szCs w:val="24"/>
          </w:rPr>
          <w:delText>K</w:delText>
        </w:r>
      </w:del>
      <w:r w:rsidRPr="000C5D54">
        <w:rPr>
          <w:rFonts w:asciiTheme="majorBidi" w:eastAsia="Linux Libertine" w:hAnsiTheme="majorBidi" w:cstheme="majorBidi"/>
          <w:sz w:val="24"/>
          <w:szCs w:val="24"/>
        </w:rPr>
        <w:t xml:space="preserve">-means cluster </w:t>
      </w:r>
      <w:ins w:id="668" w:author="Alexis Jones" w:date="2024-12-08T10:51:00Z" w16du:dateUtc="2024-12-08T16:51:00Z">
        <w:r w:rsidR="00CD3581">
          <w:rPr>
            <w:rFonts w:asciiTheme="majorBidi" w:eastAsia="Linux Libertine" w:hAnsiTheme="majorBidi" w:cstheme="majorBidi"/>
            <w:sz w:val="24"/>
            <w:szCs w:val="24"/>
          </w:rPr>
          <w:t>s</w:t>
        </w:r>
      </w:ins>
      <w:del w:id="669" w:author="Alexis Jones" w:date="2024-12-08T10:51:00Z" w16du:dateUtc="2024-12-08T16:51:00Z">
        <w:r w:rsidRPr="000C5D54" w:rsidDel="00CD3581">
          <w:rPr>
            <w:rFonts w:asciiTheme="majorBidi" w:eastAsia="Linux Libertine" w:hAnsiTheme="majorBidi" w:cstheme="majorBidi"/>
            <w:sz w:val="24"/>
            <w:szCs w:val="24"/>
          </w:rPr>
          <w:delText>S</w:delText>
        </w:r>
      </w:del>
      <w:r w:rsidRPr="000C5D54">
        <w:rPr>
          <w:rFonts w:asciiTheme="majorBidi" w:eastAsia="Linux Libertine" w:hAnsiTheme="majorBidi" w:cstheme="majorBidi"/>
          <w:sz w:val="24"/>
          <w:szCs w:val="24"/>
        </w:rPr>
        <w:t xml:space="preserve">ilhouette </w:t>
      </w:r>
      <w:ins w:id="670" w:author="Alexis Jones" w:date="2024-12-08T10:51:00Z" w16du:dateUtc="2024-12-08T16:51:00Z">
        <w:r w:rsidR="00CD3581">
          <w:rPr>
            <w:rFonts w:asciiTheme="majorBidi" w:eastAsia="Linux Libertine" w:hAnsiTheme="majorBidi" w:cstheme="majorBidi"/>
            <w:sz w:val="24"/>
            <w:szCs w:val="24"/>
          </w:rPr>
          <w:t>s</w:t>
        </w:r>
      </w:ins>
      <w:del w:id="671" w:author="Alexis Jones" w:date="2024-12-08T10:51:00Z" w16du:dateUtc="2024-12-08T16:51:00Z">
        <w:r w:rsidRPr="000C5D54" w:rsidDel="00CD3581">
          <w:rPr>
            <w:rFonts w:asciiTheme="majorBidi" w:eastAsia="Linux Libertine" w:hAnsiTheme="majorBidi" w:cstheme="majorBidi"/>
            <w:sz w:val="24"/>
            <w:szCs w:val="24"/>
          </w:rPr>
          <w:delText>S</w:delText>
        </w:r>
      </w:del>
      <w:r w:rsidRPr="000C5D54">
        <w:rPr>
          <w:rFonts w:asciiTheme="majorBidi" w:eastAsia="Linux Libertine" w:hAnsiTheme="majorBidi" w:cstheme="majorBidi"/>
          <w:sz w:val="24"/>
          <w:szCs w:val="24"/>
        </w:rPr>
        <w:t>cores.</w:t>
      </w:r>
    </w:p>
    <w:p w14:paraId="1A41A80C" w14:textId="77777777" w:rsidR="0024375B" w:rsidRPr="00184685" w:rsidRDefault="0024375B" w:rsidP="00775F12">
      <w:pPr>
        <w:pBdr>
          <w:top w:val="nil"/>
          <w:left w:val="nil"/>
          <w:bottom w:val="nil"/>
          <w:right w:val="nil"/>
          <w:between w:val="nil"/>
        </w:pBdr>
        <w:spacing w:beforeLines="30" w:before="72" w:afterLines="30" w:after="72"/>
        <w:rPr>
          <w:ins w:id="672" w:author="Alexis Jones" w:date="2024-12-08T10:50:00Z" w16du:dateUtc="2024-12-08T16:50:00Z"/>
          <w:rFonts w:asciiTheme="majorBidi" w:eastAsia="Linux Libertine" w:hAnsiTheme="majorBidi" w:cstheme="majorBidi"/>
          <w:sz w:val="24"/>
          <w:szCs w:val="24"/>
        </w:rPr>
      </w:pPr>
    </w:p>
    <w:p w14:paraId="3C4E3048" w14:textId="77777777" w:rsidR="00D058B2" w:rsidDel="0024375B" w:rsidRDefault="00D058B2" w:rsidP="00775F12">
      <w:pPr>
        <w:pBdr>
          <w:top w:val="nil"/>
          <w:left w:val="nil"/>
          <w:bottom w:val="nil"/>
          <w:right w:val="nil"/>
          <w:between w:val="nil"/>
        </w:pBdr>
        <w:spacing w:beforeLines="30" w:before="72" w:afterLines="30" w:after="72"/>
        <w:rPr>
          <w:del w:id="673" w:author="Alexis Jones" w:date="2024-12-08T10:50:00Z" w16du:dateUtc="2024-12-08T16:50:00Z"/>
          <w:rFonts w:asciiTheme="majorBidi" w:eastAsia="Linux Libertine" w:hAnsiTheme="majorBidi" w:cstheme="majorBidi"/>
          <w:b/>
          <w:bCs/>
          <w:sz w:val="24"/>
          <w:szCs w:val="24"/>
        </w:rPr>
      </w:pPr>
    </w:p>
    <w:p w14:paraId="56A9BC80" w14:textId="77777777" w:rsidR="00D058B2" w:rsidDel="0024375B" w:rsidRDefault="00D058B2" w:rsidP="00775F12">
      <w:pPr>
        <w:pBdr>
          <w:top w:val="nil"/>
          <w:left w:val="nil"/>
          <w:bottom w:val="nil"/>
          <w:right w:val="nil"/>
          <w:between w:val="nil"/>
        </w:pBdr>
        <w:spacing w:beforeLines="30" w:before="72" w:afterLines="30" w:after="72"/>
        <w:rPr>
          <w:del w:id="674" w:author="Alexis Jones" w:date="2024-12-08T10:50:00Z" w16du:dateUtc="2024-12-08T16:50:00Z"/>
          <w:rFonts w:asciiTheme="majorBidi" w:eastAsia="Linux Libertine" w:hAnsiTheme="majorBidi" w:cstheme="majorBidi"/>
          <w:b/>
          <w:bCs/>
          <w:sz w:val="24"/>
          <w:szCs w:val="24"/>
        </w:rPr>
      </w:pPr>
    </w:p>
    <w:p w14:paraId="55ACE2E6" w14:textId="77777777" w:rsidR="00D058B2" w:rsidDel="0024375B" w:rsidRDefault="00D058B2" w:rsidP="00775F12">
      <w:pPr>
        <w:pBdr>
          <w:top w:val="nil"/>
          <w:left w:val="nil"/>
          <w:bottom w:val="nil"/>
          <w:right w:val="nil"/>
          <w:between w:val="nil"/>
        </w:pBdr>
        <w:spacing w:beforeLines="30" w:before="72" w:afterLines="30" w:after="72"/>
        <w:rPr>
          <w:del w:id="675" w:author="Alexis Jones" w:date="2024-12-08T10:50:00Z" w16du:dateUtc="2024-12-08T16:50:00Z"/>
          <w:rFonts w:asciiTheme="majorBidi" w:eastAsia="Linux Libertine" w:hAnsiTheme="majorBidi" w:cstheme="majorBidi"/>
          <w:b/>
          <w:bCs/>
          <w:sz w:val="24"/>
          <w:szCs w:val="24"/>
        </w:rPr>
      </w:pPr>
    </w:p>
    <w:p w14:paraId="06E413A0"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3C0ECB07" w14:textId="64896B3E" w:rsidR="001415AA" w:rsidRPr="000C5D54" w:rsidRDefault="001415AA"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5.1</w:t>
      </w:r>
      <w:r w:rsidR="00AC7F13" w:rsidRPr="000C5D54">
        <w:rPr>
          <w:rFonts w:asciiTheme="majorBidi" w:eastAsia="Linux Libertine" w:hAnsiTheme="majorBidi" w:cstheme="majorBidi"/>
          <w:b/>
          <w:bCs/>
          <w:sz w:val="24"/>
          <w:szCs w:val="24"/>
        </w:rPr>
        <w:t>.1</w:t>
      </w:r>
    </w:p>
    <w:p w14:paraId="1E8F99EC" w14:textId="4EF776E0" w:rsidR="001415AA" w:rsidRPr="000C5D54" w:rsidRDefault="001415AA" w:rsidP="00775F12">
      <w:pPr>
        <w:pStyle w:val="Head3"/>
        <w:spacing w:beforeLines="30" w:before="72" w:afterLines="30" w:after="72"/>
      </w:pPr>
      <w:r w:rsidRPr="000C5D54">
        <w:t xml:space="preserve">Silhouette Scores </w:t>
      </w:r>
      <w:r w:rsidR="00CB5AA2" w:rsidRPr="000C5D54">
        <w:t>by</w:t>
      </w:r>
      <w:r w:rsidRPr="000C5D54">
        <w:t xml:space="preserve"> Preprocessing and Model</w:t>
      </w:r>
    </w:p>
    <w:p w14:paraId="76440A3F" w14:textId="0F956D12" w:rsidR="001415AA" w:rsidRPr="000C5D54" w:rsidRDefault="00E4463E" w:rsidP="00775F12">
      <w:pPr>
        <w:pStyle w:val="Head3"/>
        <w:spacing w:beforeLines="30" w:before="72" w:afterLines="30" w:after="72"/>
        <w:ind w:left="-180"/>
      </w:pPr>
      <w:r w:rsidRPr="000C5D54">
        <w:rPr>
          <w:noProof/>
        </w:rPr>
        <w:drawing>
          <wp:inline distT="0" distB="0" distL="0" distR="0" wp14:anchorId="7285FE43" wp14:editId="5995B431">
            <wp:extent cx="3263038" cy="2127250"/>
            <wp:effectExtent l="0" t="0" r="1270" b="0"/>
            <wp:docPr id="198694603" name="Picture 14"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4603" name="Picture 14" descr="A graph of different model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44087" cy="2180088"/>
                    </a:xfrm>
                    <a:prstGeom prst="rect">
                      <a:avLst/>
                    </a:prstGeom>
                  </pic:spPr>
                </pic:pic>
              </a:graphicData>
            </a:graphic>
          </wp:inline>
        </w:drawing>
      </w:r>
    </w:p>
    <w:p w14:paraId="2B976AED" w14:textId="72676441" w:rsidR="00D058B2" w:rsidRPr="00D058B2" w:rsidRDefault="00AC7F13" w:rsidP="00775F12">
      <w:pPr>
        <w:pBdr>
          <w:top w:val="nil"/>
          <w:left w:val="nil"/>
          <w:bottom w:val="nil"/>
          <w:right w:val="nil"/>
          <w:between w:val="nil"/>
        </w:pBdr>
        <w:tabs>
          <w:tab w:val="left" w:pos="540"/>
        </w:tabs>
        <w:spacing w:beforeLines="30" w:before="72" w:afterLines="30" w:after="72"/>
        <w:ind w:left="180"/>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5.2</w:t>
      </w:r>
      <w:r w:rsidR="00D058B2">
        <w:rPr>
          <w:rFonts w:asciiTheme="majorBidi" w:eastAsia="Linux Libertine" w:hAnsiTheme="majorBidi" w:cstheme="majorBidi"/>
          <w:b/>
          <w:bCs/>
          <w:sz w:val="24"/>
          <w:szCs w:val="24"/>
        </w:rPr>
        <w:tab/>
      </w:r>
      <w:r w:rsidRPr="000C5D54">
        <w:rPr>
          <w:rFonts w:asciiTheme="majorBidi" w:eastAsia="Linux Libertine" w:hAnsiTheme="majorBidi" w:cstheme="majorBidi"/>
          <w:b/>
          <w:bCs/>
          <w:sz w:val="24"/>
          <w:szCs w:val="24"/>
        </w:rPr>
        <w:t>Computing Time</w:t>
      </w:r>
    </w:p>
    <w:p w14:paraId="0AD52EB1" w14:textId="730F4358" w:rsidR="00360CCD" w:rsidRPr="004F1232" w:rsidRDefault="00360CCD"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Cluster performance alone cannot determine the success criteria of this experiment. Computing time adds context as to how efficien</w:t>
      </w:r>
      <w:r w:rsidR="00797921" w:rsidRPr="004F1232">
        <w:rPr>
          <w:rFonts w:ascii="Times New Roman" w:hAnsi="Times New Roman" w:cs="Times New Roman"/>
          <w:sz w:val="24"/>
          <w:szCs w:val="24"/>
        </w:rPr>
        <w:t>tly</w:t>
      </w:r>
      <w:r w:rsidRPr="004F1232">
        <w:rPr>
          <w:rFonts w:ascii="Times New Roman" w:hAnsi="Times New Roman" w:cs="Times New Roman"/>
          <w:sz w:val="24"/>
          <w:szCs w:val="24"/>
        </w:rPr>
        <w:t xml:space="preserve"> the clusters were achieved.</w:t>
      </w:r>
    </w:p>
    <w:p w14:paraId="2F6D001D" w14:textId="0F6EA6BF" w:rsidR="00360CCD" w:rsidRPr="004F1232" w:rsidRDefault="00360CCD"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As expected, the GMM and </w:t>
      </w:r>
      <w:ins w:id="676" w:author="Alexis Jones" w:date="2024-12-08T10:52:00Z" w16du:dateUtc="2024-12-08T16:52:00Z">
        <w:r w:rsidR="00342B1A">
          <w:rPr>
            <w:rFonts w:ascii="Times New Roman" w:hAnsi="Times New Roman" w:cs="Times New Roman"/>
            <w:sz w:val="24"/>
            <w:szCs w:val="24"/>
          </w:rPr>
          <w:t>k</w:t>
        </w:r>
      </w:ins>
      <w:del w:id="677" w:author="Alexis Jones" w:date="2024-12-08T10:52:00Z" w16du:dateUtc="2024-12-08T16:52:00Z">
        <w:r w:rsidRPr="004F1232" w:rsidDel="00342B1A">
          <w:rPr>
            <w:rFonts w:ascii="Times New Roman" w:hAnsi="Times New Roman" w:cs="Times New Roman"/>
            <w:sz w:val="24"/>
            <w:szCs w:val="24"/>
          </w:rPr>
          <w:delText>K</w:delText>
        </w:r>
      </w:del>
      <w:r w:rsidRPr="004F1232">
        <w:rPr>
          <w:rFonts w:ascii="Times New Roman" w:hAnsi="Times New Roman" w:cs="Times New Roman"/>
          <w:sz w:val="24"/>
          <w:szCs w:val="24"/>
        </w:rPr>
        <w:t>-</w:t>
      </w:r>
      <w:r w:rsidR="00533BD1" w:rsidRPr="004F1232">
        <w:rPr>
          <w:rFonts w:ascii="Times New Roman" w:hAnsi="Times New Roman" w:cs="Times New Roman"/>
          <w:sz w:val="24"/>
          <w:szCs w:val="24"/>
        </w:rPr>
        <w:t>m</w:t>
      </w:r>
      <w:r w:rsidRPr="004F1232">
        <w:rPr>
          <w:rFonts w:ascii="Times New Roman" w:hAnsi="Times New Roman" w:cs="Times New Roman"/>
          <w:sz w:val="24"/>
          <w:szCs w:val="24"/>
        </w:rPr>
        <w:t xml:space="preserve">eans clustering method resulted in significantly more time to compute </w:t>
      </w:r>
      <w:del w:id="678" w:author="Alexis Jones" w:date="2024-12-08T10:52:00Z" w16du:dateUtc="2024-12-08T16:52:00Z">
        <w:r w:rsidRPr="004F1232" w:rsidDel="00342B1A">
          <w:rPr>
            <w:rFonts w:ascii="Times New Roman" w:hAnsi="Times New Roman" w:cs="Times New Roman"/>
            <w:sz w:val="24"/>
            <w:szCs w:val="24"/>
          </w:rPr>
          <w:delText>as shown in</w:delText>
        </w:r>
      </w:del>
      <w:ins w:id="679" w:author="Alexis Jones" w:date="2024-12-08T10:52:00Z" w16du:dateUtc="2024-12-08T16:52:00Z">
        <w:r w:rsidR="00342B1A">
          <w:rPr>
            <w:rFonts w:ascii="Times New Roman" w:hAnsi="Times New Roman" w:cs="Times New Roman"/>
            <w:sz w:val="24"/>
            <w:szCs w:val="24"/>
          </w:rPr>
          <w:t>(see</w:t>
        </w:r>
      </w:ins>
      <w:r w:rsidRPr="004F1232">
        <w:rPr>
          <w:rFonts w:ascii="Times New Roman" w:hAnsi="Times New Roman" w:cs="Times New Roman"/>
          <w:sz w:val="24"/>
          <w:szCs w:val="24"/>
        </w:rPr>
        <w:t xml:space="preserve"> Figure 5.2.1</w:t>
      </w:r>
      <w:ins w:id="680" w:author="Alexis Jones" w:date="2024-12-08T10:52:00Z" w16du:dateUtc="2024-12-08T16:52:00Z">
        <w:r w:rsidR="00342B1A">
          <w:rPr>
            <w:rFonts w:ascii="Times New Roman" w:hAnsi="Times New Roman" w:cs="Times New Roman"/>
            <w:sz w:val="24"/>
            <w:szCs w:val="24"/>
          </w:rPr>
          <w:t>)</w:t>
        </w:r>
      </w:ins>
      <w:r w:rsidRPr="004F1232">
        <w:rPr>
          <w:rFonts w:ascii="Times New Roman" w:hAnsi="Times New Roman" w:cs="Times New Roman"/>
          <w:sz w:val="24"/>
          <w:szCs w:val="24"/>
        </w:rPr>
        <w:t xml:space="preserve">. Because scientists cannot know </w:t>
      </w:r>
      <w:proofErr w:type="spellStart"/>
      <w:r w:rsidRPr="004F1232">
        <w:rPr>
          <w:rFonts w:ascii="Times New Roman" w:hAnsi="Times New Roman" w:cs="Times New Roman"/>
          <w:sz w:val="24"/>
          <w:szCs w:val="24"/>
        </w:rPr>
        <w:t>apriori</w:t>
      </w:r>
      <w:proofErr w:type="spellEnd"/>
      <w:r w:rsidRPr="004F1232">
        <w:rPr>
          <w:rFonts w:ascii="Times New Roman" w:hAnsi="Times New Roman" w:cs="Times New Roman"/>
          <w:sz w:val="24"/>
          <w:szCs w:val="24"/>
        </w:rPr>
        <w:t xml:space="preserve"> how many clusters are expected </w:t>
      </w:r>
      <w:proofErr w:type="gramStart"/>
      <w:r w:rsidRPr="004F1232">
        <w:rPr>
          <w:rFonts w:ascii="Times New Roman" w:hAnsi="Times New Roman" w:cs="Times New Roman"/>
          <w:sz w:val="24"/>
          <w:szCs w:val="24"/>
        </w:rPr>
        <w:t>in a given</w:t>
      </w:r>
      <w:proofErr w:type="gramEnd"/>
      <w:r w:rsidRPr="004F1232">
        <w:rPr>
          <w:rFonts w:ascii="Times New Roman" w:hAnsi="Times New Roman" w:cs="Times New Roman"/>
          <w:sz w:val="24"/>
          <w:szCs w:val="24"/>
        </w:rPr>
        <w:t xml:space="preserve"> scan data’s plot, cross-validation is crucial</w:t>
      </w:r>
      <w:r w:rsidR="001C4EFB" w:rsidRPr="004F1232">
        <w:rPr>
          <w:rFonts w:ascii="Times New Roman" w:hAnsi="Times New Roman" w:cs="Times New Roman"/>
          <w:sz w:val="24"/>
          <w:szCs w:val="24"/>
        </w:rPr>
        <w:t>ly dynamic</w:t>
      </w:r>
      <w:r w:rsidRPr="004F1232">
        <w:rPr>
          <w:rFonts w:ascii="Times New Roman" w:hAnsi="Times New Roman" w:cs="Times New Roman"/>
          <w:sz w:val="24"/>
          <w:szCs w:val="24"/>
        </w:rPr>
        <w:t xml:space="preserve"> and necessary </w:t>
      </w:r>
      <w:del w:id="681" w:author="Alexis Jones" w:date="2024-12-08T10:53:00Z" w16du:dateUtc="2024-12-08T16:53:00Z">
        <w:r w:rsidRPr="004F1232" w:rsidDel="00342B1A">
          <w:rPr>
            <w:rFonts w:ascii="Times New Roman" w:hAnsi="Times New Roman" w:cs="Times New Roman"/>
            <w:sz w:val="24"/>
            <w:szCs w:val="24"/>
          </w:rPr>
          <w:delText xml:space="preserve">in order </w:delText>
        </w:r>
      </w:del>
      <w:r w:rsidRPr="004F1232">
        <w:rPr>
          <w:rFonts w:ascii="Times New Roman" w:hAnsi="Times New Roman" w:cs="Times New Roman"/>
          <w:sz w:val="24"/>
          <w:szCs w:val="24"/>
        </w:rPr>
        <w:t xml:space="preserve">to determine the best fit number of clusters </w:t>
      </w:r>
      <w:del w:id="682" w:author="Ally Hartzell" w:date="2024-12-09T13:08:00Z" w16du:dateUtc="2024-12-09T20:08:00Z">
        <w:r w:rsidRPr="004F1232" w:rsidDel="00F77AD7">
          <w:rPr>
            <w:rFonts w:ascii="Times New Roman" w:hAnsi="Times New Roman" w:cs="Times New Roman"/>
            <w:sz w:val="24"/>
            <w:szCs w:val="24"/>
          </w:rPr>
          <w:delText xml:space="preserve">that </w:delText>
        </w:r>
      </w:del>
      <w:r w:rsidRPr="004F1232">
        <w:rPr>
          <w:rFonts w:ascii="Times New Roman" w:hAnsi="Times New Roman" w:cs="Times New Roman"/>
          <w:sz w:val="24"/>
          <w:szCs w:val="24"/>
        </w:rPr>
        <w:t>the algorithms suggest, respectively, on their own.</w:t>
      </w:r>
      <w:r w:rsidR="002F20DD" w:rsidRPr="004F1232">
        <w:rPr>
          <w:rFonts w:ascii="Times New Roman" w:hAnsi="Times New Roman" w:cs="Times New Roman"/>
          <w:sz w:val="24"/>
          <w:szCs w:val="24"/>
        </w:rPr>
        <w:t xml:space="preserve"> </w:t>
      </w:r>
      <w:commentRangeStart w:id="683"/>
      <w:r w:rsidR="002F20DD" w:rsidRPr="004F1232">
        <w:rPr>
          <w:rFonts w:ascii="Times New Roman" w:hAnsi="Times New Roman" w:cs="Times New Roman"/>
          <w:sz w:val="24"/>
          <w:szCs w:val="24"/>
        </w:rPr>
        <w:t xml:space="preserve">This </w:t>
      </w:r>
      <w:commentRangeEnd w:id="683"/>
      <w:r w:rsidR="00F77AD7">
        <w:rPr>
          <w:rStyle w:val="CommentReference"/>
        </w:rPr>
        <w:commentReference w:id="683"/>
      </w:r>
      <w:r w:rsidR="002F20DD" w:rsidRPr="004F1232">
        <w:rPr>
          <w:rFonts w:ascii="Times New Roman" w:hAnsi="Times New Roman" w:cs="Times New Roman"/>
          <w:sz w:val="24"/>
          <w:szCs w:val="24"/>
        </w:rPr>
        <w:t xml:space="preserve">means </w:t>
      </w:r>
      <w:del w:id="684" w:author="Ally Hartzell" w:date="2024-12-09T13:08:00Z" w16du:dateUtc="2024-12-09T20:08:00Z">
        <w:r w:rsidR="002F20DD" w:rsidRPr="004F1232" w:rsidDel="00F77AD7">
          <w:rPr>
            <w:rFonts w:ascii="Times New Roman" w:hAnsi="Times New Roman" w:cs="Times New Roman"/>
            <w:sz w:val="24"/>
            <w:szCs w:val="24"/>
          </w:rPr>
          <w:delText xml:space="preserve">that </w:delText>
        </w:r>
      </w:del>
      <w:r w:rsidR="002F20DD" w:rsidRPr="004F1232">
        <w:rPr>
          <w:rFonts w:ascii="Times New Roman" w:hAnsi="Times New Roman" w:cs="Times New Roman"/>
          <w:sz w:val="24"/>
          <w:szCs w:val="24"/>
        </w:rPr>
        <w:t>no one-size-fits-all model can be deployed</w:t>
      </w:r>
      <w:ins w:id="685" w:author="Alexis Jones" w:date="2024-12-08T10:53:00Z" w16du:dateUtc="2024-12-08T16:53:00Z">
        <w:r w:rsidR="00342B1A">
          <w:rPr>
            <w:rFonts w:ascii="Times New Roman" w:hAnsi="Times New Roman" w:cs="Times New Roman"/>
            <w:sz w:val="24"/>
            <w:szCs w:val="24"/>
          </w:rPr>
          <w:t>,</w:t>
        </w:r>
      </w:ins>
      <w:r w:rsidR="002F20DD" w:rsidRPr="004F1232">
        <w:rPr>
          <w:rFonts w:ascii="Times New Roman" w:hAnsi="Times New Roman" w:cs="Times New Roman"/>
          <w:sz w:val="24"/>
          <w:szCs w:val="24"/>
        </w:rPr>
        <w:t xml:space="preserve"> as cross-validation to optimize for cluster count must be performed each time a new PBMC file is provided, </w:t>
      </w:r>
      <w:del w:id="686" w:author="Alexis Jones" w:date="2024-12-08T10:53:00Z" w16du:dateUtc="2024-12-08T16:53:00Z">
        <w:r w:rsidR="00E10B13" w:rsidRPr="004F1232" w:rsidDel="00342B1A">
          <w:rPr>
            <w:rFonts w:ascii="Times New Roman" w:hAnsi="Times New Roman" w:cs="Times New Roman"/>
            <w:sz w:val="24"/>
            <w:szCs w:val="24"/>
          </w:rPr>
          <w:delText>which adds</w:delText>
        </w:r>
      </w:del>
      <w:ins w:id="687" w:author="Alexis Jones" w:date="2024-12-08T10:53:00Z" w16du:dateUtc="2024-12-08T16:53:00Z">
        <w:r w:rsidR="00342B1A">
          <w:rPr>
            <w:rFonts w:ascii="Times New Roman" w:hAnsi="Times New Roman" w:cs="Times New Roman"/>
            <w:sz w:val="24"/>
            <w:szCs w:val="24"/>
          </w:rPr>
          <w:t>adding</w:t>
        </w:r>
      </w:ins>
      <w:r w:rsidR="002F20DD" w:rsidRPr="004F1232">
        <w:rPr>
          <w:rFonts w:ascii="Times New Roman" w:hAnsi="Times New Roman" w:cs="Times New Roman"/>
          <w:sz w:val="24"/>
          <w:szCs w:val="24"/>
        </w:rPr>
        <w:t xml:space="preserve"> computational requirements</w:t>
      </w:r>
      <w:r w:rsidR="00E10B13" w:rsidRPr="004F1232">
        <w:rPr>
          <w:rFonts w:ascii="Times New Roman" w:hAnsi="Times New Roman" w:cs="Times New Roman"/>
          <w:sz w:val="24"/>
          <w:szCs w:val="24"/>
        </w:rPr>
        <w:t xml:space="preserve"> in addition to modeling and inferring.</w:t>
      </w:r>
    </w:p>
    <w:p w14:paraId="2FA1400A" w14:textId="3021484E" w:rsidR="00360CCD" w:rsidRDefault="00360CCD" w:rsidP="00775F12">
      <w:pPr>
        <w:spacing w:beforeLines="30" w:before="72" w:afterLines="30" w:after="72"/>
        <w:rPr>
          <w:ins w:id="688" w:author="Alexis Jones" w:date="2024-12-08T10:54:00Z" w16du:dateUtc="2024-12-08T16:54:00Z"/>
          <w:rFonts w:ascii="Times New Roman" w:hAnsi="Times New Roman" w:cs="Times New Roman"/>
          <w:sz w:val="24"/>
          <w:szCs w:val="24"/>
        </w:rPr>
      </w:pPr>
      <w:r w:rsidRPr="004F1232">
        <w:rPr>
          <w:rFonts w:ascii="Times New Roman" w:hAnsi="Times New Roman" w:cs="Times New Roman"/>
          <w:sz w:val="24"/>
          <w:szCs w:val="24"/>
        </w:rPr>
        <w:t xml:space="preserve">GMM took a total of 5.25 minutes and </w:t>
      </w:r>
      <w:ins w:id="689" w:author="Alexis Jones" w:date="2024-12-08T10:53:00Z" w16du:dateUtc="2024-12-08T16:53:00Z">
        <w:r w:rsidR="00342B1A">
          <w:rPr>
            <w:rFonts w:ascii="Times New Roman" w:hAnsi="Times New Roman" w:cs="Times New Roman"/>
            <w:sz w:val="24"/>
            <w:szCs w:val="24"/>
          </w:rPr>
          <w:t>k</w:t>
        </w:r>
      </w:ins>
      <w:del w:id="690" w:author="Alexis Jones" w:date="2024-12-08T10:53:00Z" w16du:dateUtc="2024-12-08T16:53:00Z">
        <w:r w:rsidRPr="004F1232" w:rsidDel="00342B1A">
          <w:rPr>
            <w:rFonts w:ascii="Times New Roman" w:hAnsi="Times New Roman" w:cs="Times New Roman"/>
            <w:sz w:val="24"/>
            <w:szCs w:val="24"/>
          </w:rPr>
          <w:delText>K</w:delText>
        </w:r>
      </w:del>
      <w:r w:rsidRPr="004F1232">
        <w:rPr>
          <w:rFonts w:ascii="Times New Roman" w:hAnsi="Times New Roman" w:cs="Times New Roman"/>
          <w:sz w:val="24"/>
          <w:szCs w:val="24"/>
        </w:rPr>
        <w:t>-means clustering score</w:t>
      </w:r>
      <w:r w:rsidR="00795D80" w:rsidRPr="004F1232">
        <w:rPr>
          <w:rFonts w:ascii="Times New Roman" w:hAnsi="Times New Roman" w:cs="Times New Roman"/>
          <w:sz w:val="24"/>
          <w:szCs w:val="24"/>
        </w:rPr>
        <w:t>d</w:t>
      </w:r>
      <w:r w:rsidRPr="004F1232">
        <w:rPr>
          <w:rFonts w:ascii="Times New Roman" w:hAnsi="Times New Roman" w:cs="Times New Roman"/>
          <w:sz w:val="24"/>
          <w:szCs w:val="24"/>
        </w:rPr>
        <w:t xml:space="preserve"> a slightly faster 4.98 minutes. DBSCAN performed the fastest for a total of 0.06 minutes to perform all clustering operations. As a result, DBSCAN performed both the best in terms of </w:t>
      </w:r>
      <w:ins w:id="691" w:author="Alexis Jones" w:date="2024-12-08T10:53:00Z" w16du:dateUtc="2024-12-08T16:53:00Z">
        <w:r w:rsidR="00342B1A">
          <w:rPr>
            <w:rFonts w:ascii="Times New Roman" w:hAnsi="Times New Roman" w:cs="Times New Roman"/>
            <w:sz w:val="24"/>
            <w:szCs w:val="24"/>
          </w:rPr>
          <w:t>s</w:t>
        </w:r>
      </w:ins>
      <w:del w:id="692" w:author="Alexis Jones" w:date="2024-12-08T10:53:00Z" w16du:dateUtc="2024-12-08T16:53:00Z">
        <w:r w:rsidRPr="004F1232" w:rsidDel="00342B1A">
          <w:rPr>
            <w:rFonts w:ascii="Times New Roman" w:hAnsi="Times New Roman" w:cs="Times New Roman"/>
            <w:sz w:val="24"/>
            <w:szCs w:val="24"/>
          </w:rPr>
          <w:delText>S</w:delText>
        </w:r>
      </w:del>
      <w:r w:rsidRPr="004F1232">
        <w:rPr>
          <w:rFonts w:ascii="Times New Roman" w:hAnsi="Times New Roman" w:cs="Times New Roman"/>
          <w:sz w:val="24"/>
          <w:szCs w:val="24"/>
        </w:rPr>
        <w:t xml:space="preserve">ilhouette </w:t>
      </w:r>
      <w:ins w:id="693" w:author="Alexis Jones" w:date="2024-12-08T10:53:00Z" w16du:dateUtc="2024-12-08T16:53:00Z">
        <w:r w:rsidR="00342B1A">
          <w:rPr>
            <w:rFonts w:ascii="Times New Roman" w:hAnsi="Times New Roman" w:cs="Times New Roman"/>
            <w:sz w:val="24"/>
            <w:szCs w:val="24"/>
          </w:rPr>
          <w:t>s</w:t>
        </w:r>
      </w:ins>
      <w:del w:id="694" w:author="Alexis Jones" w:date="2024-12-08T10:53:00Z" w16du:dateUtc="2024-12-08T16:53:00Z">
        <w:r w:rsidRPr="004F1232" w:rsidDel="00342B1A">
          <w:rPr>
            <w:rFonts w:ascii="Times New Roman" w:hAnsi="Times New Roman" w:cs="Times New Roman"/>
            <w:sz w:val="24"/>
            <w:szCs w:val="24"/>
          </w:rPr>
          <w:delText>S</w:delText>
        </w:r>
      </w:del>
      <w:r w:rsidRPr="004F1232">
        <w:rPr>
          <w:rFonts w:ascii="Times New Roman" w:hAnsi="Times New Roman" w:cs="Times New Roman"/>
          <w:sz w:val="24"/>
          <w:szCs w:val="24"/>
        </w:rPr>
        <w:t xml:space="preserve">core when using PCA data and the </w:t>
      </w:r>
      <w:r w:rsidRPr="004F1232">
        <w:rPr>
          <w:rFonts w:ascii="Times New Roman" w:hAnsi="Times New Roman" w:cs="Times New Roman"/>
          <w:sz w:val="24"/>
          <w:szCs w:val="24"/>
        </w:rPr>
        <w:lastRenderedPageBreak/>
        <w:t>best in terms of time to compute and identify clusters.</w:t>
      </w:r>
    </w:p>
    <w:p w14:paraId="225E3745" w14:textId="77777777" w:rsidR="00342B1A" w:rsidRPr="004F1232" w:rsidRDefault="00342B1A" w:rsidP="00775F12">
      <w:pPr>
        <w:spacing w:beforeLines="30" w:before="72" w:afterLines="30" w:after="72"/>
        <w:rPr>
          <w:rFonts w:ascii="Times New Roman" w:hAnsi="Times New Roman" w:cs="Times New Roman"/>
          <w:sz w:val="24"/>
          <w:szCs w:val="24"/>
        </w:rPr>
      </w:pPr>
    </w:p>
    <w:p w14:paraId="0610A610" w14:textId="4AA55896" w:rsidR="001415AA" w:rsidRPr="000C5D54" w:rsidRDefault="001415AA"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5.2</w:t>
      </w:r>
      <w:r w:rsidR="00AC7F13" w:rsidRPr="000C5D54">
        <w:rPr>
          <w:rFonts w:asciiTheme="majorBidi" w:eastAsia="Linux Libertine" w:hAnsiTheme="majorBidi" w:cstheme="majorBidi"/>
          <w:b/>
          <w:bCs/>
          <w:sz w:val="24"/>
          <w:szCs w:val="24"/>
        </w:rPr>
        <w:t>.1</w:t>
      </w:r>
    </w:p>
    <w:p w14:paraId="47BF778C" w14:textId="4A174E97" w:rsidR="001415AA" w:rsidRPr="000C5D54" w:rsidRDefault="001415AA" w:rsidP="00775F12">
      <w:pPr>
        <w:pStyle w:val="Head3"/>
        <w:spacing w:beforeLines="30" w:before="72" w:afterLines="30" w:after="72"/>
      </w:pPr>
      <w:r w:rsidRPr="000C5D54">
        <w:t>Cluster Time Comparison by Model</w:t>
      </w:r>
    </w:p>
    <w:p w14:paraId="736509FC" w14:textId="11457CDE" w:rsidR="00B74DF1" w:rsidRDefault="001415AA">
      <w:pPr>
        <w:pBdr>
          <w:top w:val="nil"/>
          <w:left w:val="nil"/>
          <w:bottom w:val="nil"/>
          <w:right w:val="nil"/>
          <w:between w:val="nil"/>
        </w:pBdr>
        <w:spacing w:beforeLines="30" w:before="72" w:afterLines="30" w:after="72"/>
        <w:ind w:left="-630"/>
        <w:jc w:val="right"/>
        <w:rPr>
          <w:rFonts w:asciiTheme="majorBidi" w:eastAsia="Linux Libertine" w:hAnsiTheme="majorBidi" w:cstheme="majorBidi"/>
          <w:sz w:val="24"/>
          <w:szCs w:val="24"/>
        </w:rPr>
        <w:pPrChange w:id="695" w:author="Alexis Jones" w:date="2024-12-08T10:52:00Z" w16du:dateUtc="2024-12-08T16:52:00Z">
          <w:pPr>
            <w:pBdr>
              <w:top w:val="nil"/>
              <w:left w:val="nil"/>
              <w:bottom w:val="nil"/>
              <w:right w:val="nil"/>
              <w:between w:val="nil"/>
            </w:pBdr>
            <w:spacing w:beforeLines="30" w:before="72" w:afterLines="30" w:after="72"/>
            <w:ind w:left="-630"/>
          </w:pPr>
        </w:pPrChange>
      </w:pPr>
      <w:r w:rsidRPr="000C5D54">
        <w:rPr>
          <w:rFonts w:asciiTheme="majorBidi" w:eastAsia="Linux Libertine" w:hAnsiTheme="majorBidi" w:cstheme="majorBidi"/>
          <w:noProof/>
          <w:sz w:val="24"/>
          <w:szCs w:val="24"/>
        </w:rPr>
        <w:drawing>
          <wp:inline distT="0" distB="0" distL="0" distR="0" wp14:anchorId="4426EDE4" wp14:editId="65328012">
            <wp:extent cx="3024486" cy="1968500"/>
            <wp:effectExtent l="0" t="0" r="0" b="0"/>
            <wp:docPr id="494420546" name="Picture 12"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20546" name="Picture 12" descr="A graph of different model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68284" cy="1997006"/>
                    </a:xfrm>
                    <a:prstGeom prst="rect">
                      <a:avLst/>
                    </a:prstGeom>
                  </pic:spPr>
                </pic:pic>
              </a:graphicData>
            </a:graphic>
          </wp:inline>
        </w:drawing>
      </w:r>
    </w:p>
    <w:p w14:paraId="459106D4" w14:textId="77777777" w:rsidR="00342B1A" w:rsidRDefault="00342B1A" w:rsidP="00775F12">
      <w:pPr>
        <w:pBdr>
          <w:top w:val="nil"/>
          <w:left w:val="nil"/>
          <w:bottom w:val="nil"/>
          <w:right w:val="nil"/>
          <w:between w:val="nil"/>
        </w:pBdr>
        <w:tabs>
          <w:tab w:val="left" w:pos="540"/>
        </w:tabs>
        <w:spacing w:beforeLines="30" w:before="72" w:afterLines="30" w:after="72"/>
        <w:ind w:left="180"/>
        <w:rPr>
          <w:ins w:id="696" w:author="Alexis Jones" w:date="2024-12-08T10:54:00Z" w16du:dateUtc="2024-12-08T16:54:00Z"/>
          <w:rFonts w:asciiTheme="majorBidi" w:eastAsia="Linux Libertine" w:hAnsiTheme="majorBidi" w:cstheme="majorBidi"/>
          <w:b/>
          <w:bCs/>
          <w:sz w:val="24"/>
          <w:szCs w:val="24"/>
        </w:rPr>
      </w:pPr>
    </w:p>
    <w:p w14:paraId="364F1509" w14:textId="7E98C380" w:rsidR="00CF4085" w:rsidRDefault="00CF4085" w:rsidP="00775F12">
      <w:pPr>
        <w:pBdr>
          <w:top w:val="nil"/>
          <w:left w:val="nil"/>
          <w:bottom w:val="nil"/>
          <w:right w:val="nil"/>
          <w:between w:val="nil"/>
        </w:pBdr>
        <w:tabs>
          <w:tab w:val="left" w:pos="540"/>
        </w:tabs>
        <w:spacing w:beforeLines="30" w:before="72" w:afterLines="30" w:after="72"/>
        <w:ind w:left="180"/>
        <w:rPr>
          <w:rFonts w:asciiTheme="majorBidi" w:eastAsia="Linux Libertine" w:hAnsiTheme="majorBidi" w:cstheme="majorBidi"/>
          <w:b/>
          <w:bCs/>
          <w:sz w:val="24"/>
          <w:szCs w:val="24"/>
        </w:rPr>
      </w:pPr>
      <w:r w:rsidRPr="00CF4085">
        <w:rPr>
          <w:rFonts w:asciiTheme="majorBidi" w:eastAsia="Linux Libertine" w:hAnsiTheme="majorBidi" w:cstheme="majorBidi"/>
          <w:b/>
          <w:bCs/>
          <w:sz w:val="24"/>
          <w:szCs w:val="24"/>
        </w:rPr>
        <w:t>5.3</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Results Comparison</w:t>
      </w:r>
    </w:p>
    <w:p w14:paraId="566E28F8" w14:textId="017AA870" w:rsidR="00CF4085" w:rsidRDefault="00CF408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The trial </w:t>
      </w:r>
      <w:del w:id="697" w:author="Ally Hartzell" w:date="2024-12-09T13:08:00Z" w16du:dateUtc="2024-12-09T20:08:00Z">
        <w:r w:rsidDel="00F77AD7">
          <w:rPr>
            <w:rFonts w:asciiTheme="majorBidi" w:eastAsia="Linux Libertine" w:hAnsiTheme="majorBidi" w:cstheme="majorBidi"/>
            <w:color w:val="000000"/>
            <w:sz w:val="24"/>
            <w:szCs w:val="24"/>
          </w:rPr>
          <w:delText xml:space="preserve">that was </w:delText>
        </w:r>
      </w:del>
      <w:r>
        <w:rPr>
          <w:rFonts w:asciiTheme="majorBidi" w:eastAsia="Linux Libertine" w:hAnsiTheme="majorBidi" w:cstheme="majorBidi"/>
          <w:color w:val="000000"/>
          <w:sz w:val="24"/>
          <w:szCs w:val="24"/>
        </w:rPr>
        <w:t>run by Hennig et al. (2017)</w:t>
      </w:r>
      <w:r w:rsidR="00AA77B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as previously described</w:t>
      </w:r>
      <w:r w:rsidR="00AA77B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w:t>
      </w:r>
      <w:del w:id="698" w:author="Alexis Jones" w:date="2024-12-08T10:54:00Z" w16du:dateUtc="2024-12-08T16:54:00Z">
        <w:r w:rsidR="00AA77B3" w:rsidDel="00342B1A">
          <w:rPr>
            <w:rFonts w:asciiTheme="majorBidi" w:eastAsia="Linux Libertine" w:hAnsiTheme="majorBidi" w:cstheme="majorBidi"/>
            <w:color w:val="000000"/>
            <w:sz w:val="24"/>
            <w:szCs w:val="24"/>
          </w:rPr>
          <w:delText>utilized</w:delText>
        </w:r>
        <w:r w:rsidDel="00342B1A">
          <w:rPr>
            <w:rFonts w:asciiTheme="majorBidi" w:eastAsia="Linux Libertine" w:hAnsiTheme="majorBidi" w:cstheme="majorBidi"/>
            <w:color w:val="000000"/>
            <w:sz w:val="24"/>
            <w:szCs w:val="24"/>
          </w:rPr>
          <w:delText xml:space="preserve"> </w:delText>
        </w:r>
      </w:del>
      <w:ins w:id="699" w:author="Alexis Jones" w:date="2024-12-08T10:54:00Z" w16du:dateUtc="2024-12-08T16:54:00Z">
        <w:r w:rsidR="00342B1A">
          <w:rPr>
            <w:rFonts w:asciiTheme="majorBidi" w:eastAsia="Linux Libertine" w:hAnsiTheme="majorBidi" w:cstheme="majorBidi"/>
            <w:color w:val="000000"/>
            <w:sz w:val="24"/>
            <w:szCs w:val="24"/>
          </w:rPr>
          <w:t xml:space="preserve">used </w:t>
        </w:r>
      </w:ins>
      <w:r>
        <w:rPr>
          <w:rFonts w:asciiTheme="majorBidi" w:eastAsia="Linux Libertine" w:hAnsiTheme="majorBidi" w:cstheme="majorBidi"/>
          <w:color w:val="000000"/>
          <w:sz w:val="24"/>
          <w:szCs w:val="24"/>
        </w:rPr>
        <w:t>raw image data to perform cluster identificatio</w:t>
      </w:r>
      <w:r w:rsidR="00AA77B3">
        <w:rPr>
          <w:rFonts w:asciiTheme="majorBidi" w:eastAsia="Linux Libertine" w:hAnsiTheme="majorBidi" w:cstheme="majorBidi"/>
          <w:color w:val="000000"/>
          <w:sz w:val="24"/>
          <w:szCs w:val="24"/>
        </w:rPr>
        <w:t xml:space="preserve">n. In contrast, our </w:t>
      </w:r>
      <w:r>
        <w:rPr>
          <w:rFonts w:asciiTheme="majorBidi" w:eastAsia="Linux Libertine" w:hAnsiTheme="majorBidi" w:cstheme="majorBidi"/>
          <w:color w:val="000000"/>
          <w:sz w:val="24"/>
          <w:szCs w:val="24"/>
        </w:rPr>
        <w:t>method use</w:t>
      </w:r>
      <w:r w:rsidR="00AA77B3">
        <w:rPr>
          <w:rFonts w:asciiTheme="majorBidi" w:eastAsia="Linux Libertine" w:hAnsiTheme="majorBidi" w:cstheme="majorBidi"/>
          <w:color w:val="000000"/>
          <w:sz w:val="24"/>
          <w:szCs w:val="24"/>
        </w:rPr>
        <w:t>d</w:t>
      </w:r>
      <w:r>
        <w:rPr>
          <w:rFonts w:asciiTheme="majorBidi" w:eastAsia="Linux Libertine" w:hAnsiTheme="majorBidi" w:cstheme="majorBidi"/>
          <w:color w:val="000000"/>
          <w:sz w:val="24"/>
          <w:szCs w:val="24"/>
        </w:rPr>
        <w:t xml:space="preserve"> flow cytometry sensor readings from fluorescence excitation</w:t>
      </w:r>
      <w:r w:rsidR="00AA77B3">
        <w:rPr>
          <w:rFonts w:asciiTheme="majorBidi" w:eastAsia="Linux Libertine" w:hAnsiTheme="majorBidi" w:cstheme="majorBidi"/>
          <w:color w:val="000000"/>
          <w:sz w:val="24"/>
          <w:szCs w:val="24"/>
        </w:rPr>
        <w:t>, which were stored numerically in a PBMC formatted file</w:t>
      </w:r>
      <w:r>
        <w:rPr>
          <w:rFonts w:asciiTheme="majorBidi" w:eastAsia="Linux Libertine" w:hAnsiTheme="majorBidi" w:cstheme="majorBidi"/>
          <w:color w:val="000000"/>
          <w:sz w:val="24"/>
          <w:szCs w:val="24"/>
        </w:rPr>
        <w:t xml:space="preserve">. Because our original method stems from incorporating </w:t>
      </w:r>
      <w:r w:rsidR="00AA77B3">
        <w:rPr>
          <w:rFonts w:asciiTheme="majorBidi" w:eastAsia="Linux Libertine" w:hAnsiTheme="majorBidi" w:cstheme="majorBidi"/>
          <w:color w:val="000000"/>
          <w:sz w:val="24"/>
          <w:szCs w:val="24"/>
        </w:rPr>
        <w:t>the original readings of</w:t>
      </w:r>
      <w:r>
        <w:rPr>
          <w:rFonts w:asciiTheme="majorBidi" w:eastAsia="Linux Libertine" w:hAnsiTheme="majorBidi" w:cstheme="majorBidi"/>
          <w:color w:val="000000"/>
          <w:sz w:val="24"/>
          <w:szCs w:val="24"/>
        </w:rPr>
        <w:t xml:space="preserve"> dozen </w:t>
      </w:r>
      <w:r w:rsidR="00AA77B3">
        <w:rPr>
          <w:rFonts w:asciiTheme="majorBidi" w:eastAsia="Linux Libertine" w:hAnsiTheme="majorBidi" w:cstheme="majorBidi"/>
          <w:color w:val="000000"/>
          <w:sz w:val="24"/>
          <w:szCs w:val="24"/>
        </w:rPr>
        <w:t>various</w:t>
      </w:r>
      <w:r>
        <w:rPr>
          <w:rFonts w:asciiTheme="majorBidi" w:eastAsia="Linux Libertine" w:hAnsiTheme="majorBidi" w:cstheme="majorBidi"/>
          <w:color w:val="000000"/>
          <w:sz w:val="24"/>
          <w:szCs w:val="24"/>
        </w:rPr>
        <w:t xml:space="preserve"> cellular marker</w:t>
      </w:r>
      <w:r w:rsidR="00AA77B3">
        <w:rPr>
          <w:rFonts w:asciiTheme="majorBidi" w:eastAsia="Linux Libertine" w:hAnsiTheme="majorBidi" w:cstheme="majorBidi"/>
          <w:color w:val="000000"/>
          <w:sz w:val="24"/>
          <w:szCs w:val="24"/>
        </w:rPr>
        <w:t xml:space="preserve">s in our modeling, we </w:t>
      </w:r>
      <w:proofErr w:type="gramStart"/>
      <w:r w:rsidR="00AA77B3">
        <w:rPr>
          <w:rFonts w:asciiTheme="majorBidi" w:eastAsia="Linux Libertine" w:hAnsiTheme="majorBidi" w:cstheme="majorBidi"/>
          <w:color w:val="000000"/>
          <w:sz w:val="24"/>
          <w:szCs w:val="24"/>
        </w:rPr>
        <w:t>are able to</w:t>
      </w:r>
      <w:proofErr w:type="gramEnd"/>
      <w:r w:rsidR="00AA77B3">
        <w:rPr>
          <w:rFonts w:asciiTheme="majorBidi" w:eastAsia="Linux Libertine" w:hAnsiTheme="majorBidi" w:cstheme="majorBidi"/>
          <w:color w:val="000000"/>
          <w:sz w:val="24"/>
          <w:szCs w:val="24"/>
        </w:rPr>
        <w:t xml:space="preserve"> perform more robust ad hoc EDA and iterate through different marker lineages and combinations of markers </w:t>
      </w:r>
      <w:del w:id="700" w:author="Alexis Jones" w:date="2024-12-08T10:54:00Z" w16du:dateUtc="2024-12-08T16:54:00Z">
        <w:r w:rsidR="00AA77B3" w:rsidDel="00342B1A">
          <w:rPr>
            <w:rFonts w:asciiTheme="majorBidi" w:eastAsia="Linux Libertine" w:hAnsiTheme="majorBidi" w:cstheme="majorBidi"/>
            <w:color w:val="000000"/>
            <w:sz w:val="24"/>
            <w:szCs w:val="24"/>
          </w:rPr>
          <w:delText xml:space="preserve">in order </w:delText>
        </w:r>
      </w:del>
      <w:r w:rsidR="00AA77B3">
        <w:rPr>
          <w:rFonts w:asciiTheme="majorBidi" w:eastAsia="Linux Libertine" w:hAnsiTheme="majorBidi" w:cstheme="majorBidi"/>
          <w:color w:val="000000"/>
          <w:sz w:val="24"/>
          <w:szCs w:val="24"/>
        </w:rPr>
        <w:t xml:space="preserve">to more accurately identify cluster separation by the axes </w:t>
      </w:r>
      <w:del w:id="701" w:author="Alexis Jones" w:date="2024-12-08T10:54:00Z" w16du:dateUtc="2024-12-08T16:54:00Z">
        <w:r w:rsidR="00AA77B3" w:rsidDel="00342B1A">
          <w:rPr>
            <w:rFonts w:asciiTheme="majorBidi" w:eastAsia="Linux Libertine" w:hAnsiTheme="majorBidi" w:cstheme="majorBidi"/>
            <w:color w:val="000000"/>
            <w:sz w:val="24"/>
            <w:szCs w:val="24"/>
          </w:rPr>
          <w:delText xml:space="preserve">that are </w:delText>
        </w:r>
      </w:del>
      <w:r w:rsidR="00AA77B3">
        <w:rPr>
          <w:rFonts w:asciiTheme="majorBidi" w:eastAsia="Linux Libertine" w:hAnsiTheme="majorBidi" w:cstheme="majorBidi"/>
          <w:color w:val="000000"/>
          <w:sz w:val="24"/>
          <w:szCs w:val="24"/>
        </w:rPr>
        <w:t xml:space="preserve">observed on a two-dimensional plot. For example, </w:t>
      </w:r>
      <w:commentRangeStart w:id="702"/>
      <w:r w:rsidR="00AA77B3">
        <w:rPr>
          <w:rFonts w:asciiTheme="majorBidi" w:eastAsia="Linux Libertine" w:hAnsiTheme="majorBidi" w:cstheme="majorBidi"/>
          <w:color w:val="000000"/>
          <w:sz w:val="24"/>
          <w:szCs w:val="24"/>
        </w:rPr>
        <w:t xml:space="preserve">we </w:t>
      </w:r>
      <w:commentRangeEnd w:id="702"/>
      <w:r w:rsidR="00342B1A">
        <w:rPr>
          <w:rStyle w:val="CommentReference"/>
        </w:rPr>
        <w:commentReference w:id="702"/>
      </w:r>
      <w:r w:rsidR="00AA77B3">
        <w:rPr>
          <w:rFonts w:asciiTheme="majorBidi" w:eastAsia="Linux Libertine" w:hAnsiTheme="majorBidi" w:cstheme="majorBidi"/>
          <w:color w:val="000000"/>
          <w:sz w:val="24"/>
          <w:szCs w:val="24"/>
        </w:rPr>
        <w:t>can plot SSC-A versus the CD3 marker, the CD3 marker versus the CD19 marker, or any other combination with the uniform computational cost</w:t>
      </w:r>
      <w:ins w:id="703" w:author="Alexis Jones" w:date="2024-12-08T10:55:00Z" w16du:dateUtc="2024-12-08T16:55:00Z">
        <w:r w:rsidR="00342B1A">
          <w:rPr>
            <w:rFonts w:asciiTheme="majorBidi" w:eastAsia="Linux Libertine" w:hAnsiTheme="majorBidi" w:cstheme="majorBidi"/>
            <w:color w:val="000000"/>
            <w:sz w:val="24"/>
            <w:szCs w:val="24"/>
          </w:rPr>
          <w:t>.</w:t>
        </w:r>
      </w:ins>
      <w:del w:id="704" w:author="Alexis Jones" w:date="2024-12-08T10:55:00Z" w16du:dateUtc="2024-12-08T16:55:00Z">
        <w:r w:rsidR="00AA77B3" w:rsidDel="00342B1A">
          <w:rPr>
            <w:rFonts w:asciiTheme="majorBidi" w:eastAsia="Linux Libertine" w:hAnsiTheme="majorBidi" w:cstheme="majorBidi"/>
            <w:color w:val="000000"/>
            <w:sz w:val="24"/>
            <w:szCs w:val="24"/>
          </w:rPr>
          <w:delText>,</w:delText>
        </w:r>
      </w:del>
      <w:r w:rsidR="00AA77B3">
        <w:rPr>
          <w:rFonts w:asciiTheme="majorBidi" w:eastAsia="Linux Libertine" w:hAnsiTheme="majorBidi" w:cstheme="majorBidi"/>
          <w:color w:val="000000"/>
          <w:sz w:val="24"/>
          <w:szCs w:val="24"/>
        </w:rPr>
        <w:t xml:space="preserve"> </w:t>
      </w:r>
      <w:del w:id="705" w:author="Alexis Jones" w:date="2024-12-08T10:55:00Z" w16du:dateUtc="2024-12-08T16:55:00Z">
        <w:r w:rsidR="00AA77B3" w:rsidDel="00342B1A">
          <w:rPr>
            <w:rFonts w:asciiTheme="majorBidi" w:eastAsia="Linux Libertine" w:hAnsiTheme="majorBidi" w:cstheme="majorBidi"/>
            <w:color w:val="000000"/>
            <w:sz w:val="24"/>
            <w:szCs w:val="24"/>
          </w:rPr>
          <w:delText xml:space="preserve">and </w:delText>
        </w:r>
      </w:del>
      <w:ins w:id="706" w:author="Alexis Jones" w:date="2024-12-08T10:55:00Z" w16du:dateUtc="2024-12-08T16:55:00Z">
        <w:r w:rsidR="00342B1A">
          <w:rPr>
            <w:rFonts w:asciiTheme="majorBidi" w:eastAsia="Linux Libertine" w:hAnsiTheme="majorBidi" w:cstheme="majorBidi"/>
            <w:color w:val="000000"/>
            <w:sz w:val="24"/>
            <w:szCs w:val="24"/>
          </w:rPr>
          <w:t xml:space="preserve">We can </w:t>
        </w:r>
      </w:ins>
      <w:r w:rsidR="00AA77B3">
        <w:rPr>
          <w:rFonts w:asciiTheme="majorBidi" w:eastAsia="Linux Libertine" w:hAnsiTheme="majorBidi" w:cstheme="majorBidi"/>
          <w:color w:val="000000"/>
          <w:sz w:val="24"/>
          <w:szCs w:val="24"/>
        </w:rPr>
        <w:t>then apply the PCA DBSCAN algorithm to a given combination to assess empirically how well-separated the two markers or scans are clustered.</w:t>
      </w:r>
    </w:p>
    <w:p w14:paraId="23A98529" w14:textId="348C0E4F" w:rsidR="00DA7C21" w:rsidRDefault="00DA7C21"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del w:id="707" w:author="Alexis Jones" w:date="2024-12-08T10:55:00Z" w16du:dateUtc="2024-12-08T16:55:00Z">
        <w:r w:rsidDel="00342B1A">
          <w:rPr>
            <w:rFonts w:asciiTheme="majorBidi" w:eastAsia="Linux Libertine" w:hAnsiTheme="majorBidi" w:cstheme="majorBidi"/>
            <w:color w:val="000000"/>
            <w:sz w:val="24"/>
            <w:szCs w:val="24"/>
          </w:rPr>
          <w:delText>For</w:delText>
        </w:r>
        <w:r w:rsidR="00CF4085" w:rsidDel="00342B1A">
          <w:rPr>
            <w:rFonts w:asciiTheme="majorBidi" w:eastAsia="Linux Libertine" w:hAnsiTheme="majorBidi" w:cstheme="majorBidi"/>
            <w:color w:val="000000"/>
            <w:sz w:val="24"/>
            <w:szCs w:val="24"/>
          </w:rPr>
          <w:delText xml:space="preserve"> the trial that was run </w:delText>
        </w:r>
        <w:r w:rsidR="00AA77B3" w:rsidDel="00342B1A">
          <w:rPr>
            <w:rFonts w:asciiTheme="majorBidi" w:eastAsia="Linux Libertine" w:hAnsiTheme="majorBidi" w:cstheme="majorBidi"/>
            <w:color w:val="000000"/>
            <w:sz w:val="24"/>
            <w:szCs w:val="24"/>
          </w:rPr>
          <w:delText xml:space="preserve">by </w:delText>
        </w:r>
      </w:del>
      <w:r w:rsidR="00CF4085">
        <w:rPr>
          <w:rFonts w:asciiTheme="majorBidi" w:eastAsia="Linux Libertine" w:hAnsiTheme="majorBidi" w:cstheme="majorBidi"/>
          <w:color w:val="000000"/>
          <w:sz w:val="24"/>
          <w:szCs w:val="24"/>
        </w:rPr>
        <w:t>Hu et al. (2022)</w:t>
      </w:r>
      <w:r w:rsidR="00AA77B3">
        <w:rPr>
          <w:rFonts w:asciiTheme="majorBidi" w:eastAsia="Linux Libertine" w:hAnsiTheme="majorBidi" w:cstheme="majorBidi"/>
          <w:color w:val="000000"/>
          <w:sz w:val="24"/>
          <w:szCs w:val="24"/>
        </w:rPr>
        <w:t xml:space="preserve"> </w:t>
      </w:r>
      <w:del w:id="708" w:author="Alexis Jones" w:date="2024-12-08T10:55:00Z" w16du:dateUtc="2024-12-08T16:55:00Z">
        <w:r w:rsidDel="00342B1A">
          <w:rPr>
            <w:rFonts w:asciiTheme="majorBidi" w:eastAsia="Linux Libertine" w:hAnsiTheme="majorBidi" w:cstheme="majorBidi"/>
            <w:color w:val="000000"/>
            <w:sz w:val="24"/>
            <w:szCs w:val="24"/>
          </w:rPr>
          <w:delText xml:space="preserve">they </w:delText>
        </w:r>
      </w:del>
      <w:r>
        <w:rPr>
          <w:rFonts w:asciiTheme="majorBidi" w:eastAsia="Linux Libertine" w:hAnsiTheme="majorBidi" w:cstheme="majorBidi"/>
          <w:color w:val="000000"/>
          <w:sz w:val="24"/>
          <w:szCs w:val="24"/>
        </w:rPr>
        <w:t>incorporated</w:t>
      </w:r>
      <w:r w:rsidR="00AA77B3">
        <w:rPr>
          <w:rFonts w:asciiTheme="majorBidi" w:eastAsia="Linux Libertine" w:hAnsiTheme="majorBidi" w:cstheme="majorBidi"/>
          <w:color w:val="000000"/>
          <w:sz w:val="24"/>
          <w:szCs w:val="24"/>
        </w:rPr>
        <w:t xml:space="preserve"> their use of a clinical sample </w:t>
      </w:r>
      <w:r>
        <w:rPr>
          <w:rFonts w:asciiTheme="majorBidi" w:eastAsia="Linux Libertine" w:hAnsiTheme="majorBidi" w:cstheme="majorBidi"/>
          <w:color w:val="000000"/>
          <w:sz w:val="24"/>
          <w:szCs w:val="24"/>
        </w:rPr>
        <w:t xml:space="preserve">on similar reduction methods such as PCA, </w:t>
      </w:r>
      <w:r>
        <w:rPr>
          <w:rFonts w:asciiTheme="majorBidi" w:eastAsia="Linux Libertine" w:hAnsiTheme="majorBidi" w:cstheme="majorBidi"/>
          <w:color w:val="000000"/>
          <w:sz w:val="24"/>
          <w:szCs w:val="24"/>
        </w:rPr>
        <w:t xml:space="preserve">t-SNE, and </w:t>
      </w:r>
      <w:ins w:id="709" w:author="Alexis Jones" w:date="2024-12-08T10:56:00Z" w16du:dateUtc="2024-12-08T16:56:00Z">
        <w:r w:rsidR="00342B1A">
          <w:rPr>
            <w:rFonts w:asciiTheme="majorBidi" w:eastAsia="Linux Libertine" w:hAnsiTheme="majorBidi" w:cstheme="majorBidi"/>
            <w:color w:val="000000"/>
            <w:sz w:val="24"/>
            <w:szCs w:val="24"/>
          </w:rPr>
          <w:t>u</w:t>
        </w:r>
      </w:ins>
      <w:del w:id="710" w:author="Alexis Jones" w:date="2024-12-08T10:56:00Z" w16du:dateUtc="2024-12-08T16:56:00Z">
        <w:r w:rsidDel="00342B1A">
          <w:rPr>
            <w:rFonts w:asciiTheme="majorBidi" w:eastAsia="Linux Libertine" w:hAnsiTheme="majorBidi" w:cstheme="majorBidi"/>
            <w:color w:val="000000"/>
            <w:sz w:val="24"/>
            <w:szCs w:val="24"/>
          </w:rPr>
          <w:delText>U</w:delText>
        </w:r>
      </w:del>
      <w:r>
        <w:rPr>
          <w:rFonts w:asciiTheme="majorBidi" w:eastAsia="Linux Libertine" w:hAnsiTheme="majorBidi" w:cstheme="majorBidi"/>
          <w:color w:val="000000"/>
          <w:sz w:val="24"/>
          <w:szCs w:val="24"/>
        </w:rPr>
        <w:t xml:space="preserve">niform </w:t>
      </w:r>
      <w:ins w:id="711" w:author="Alexis Jones" w:date="2024-12-08T10:56:00Z" w16du:dateUtc="2024-12-08T16:56:00Z">
        <w:r w:rsidR="00342B1A">
          <w:rPr>
            <w:rFonts w:asciiTheme="majorBidi" w:eastAsia="Linux Libertine" w:hAnsiTheme="majorBidi" w:cstheme="majorBidi"/>
            <w:color w:val="000000"/>
            <w:sz w:val="24"/>
            <w:szCs w:val="24"/>
          </w:rPr>
          <w:t>m</w:t>
        </w:r>
      </w:ins>
      <w:del w:id="712" w:author="Alexis Jones" w:date="2024-12-08T10:56:00Z" w16du:dateUtc="2024-12-08T16:56:00Z">
        <w:r w:rsidDel="00342B1A">
          <w:rPr>
            <w:rFonts w:asciiTheme="majorBidi" w:eastAsia="Linux Libertine" w:hAnsiTheme="majorBidi" w:cstheme="majorBidi"/>
            <w:color w:val="000000"/>
            <w:sz w:val="24"/>
            <w:szCs w:val="24"/>
          </w:rPr>
          <w:delText>M</w:delText>
        </w:r>
      </w:del>
      <w:r>
        <w:rPr>
          <w:rFonts w:asciiTheme="majorBidi" w:eastAsia="Linux Libertine" w:hAnsiTheme="majorBidi" w:cstheme="majorBidi"/>
          <w:color w:val="000000"/>
          <w:sz w:val="24"/>
          <w:szCs w:val="24"/>
        </w:rPr>
        <w:t xml:space="preserve">anifold </w:t>
      </w:r>
      <w:ins w:id="713" w:author="Alexis Jones" w:date="2024-12-08T10:56:00Z" w16du:dateUtc="2024-12-08T16:56:00Z">
        <w:r w:rsidR="00342B1A">
          <w:rPr>
            <w:rFonts w:asciiTheme="majorBidi" w:eastAsia="Linux Libertine" w:hAnsiTheme="majorBidi" w:cstheme="majorBidi"/>
            <w:color w:val="000000"/>
            <w:sz w:val="24"/>
            <w:szCs w:val="24"/>
          </w:rPr>
          <w:t>a</w:t>
        </w:r>
      </w:ins>
      <w:del w:id="714" w:author="Alexis Jones" w:date="2024-12-08T10:56:00Z" w16du:dateUtc="2024-12-08T16:56:00Z">
        <w:r w:rsidDel="00342B1A">
          <w:rPr>
            <w:rFonts w:asciiTheme="majorBidi" w:eastAsia="Linux Libertine" w:hAnsiTheme="majorBidi" w:cstheme="majorBidi"/>
            <w:color w:val="000000"/>
            <w:sz w:val="24"/>
            <w:szCs w:val="24"/>
          </w:rPr>
          <w:delText>A</w:delText>
        </w:r>
      </w:del>
      <w:r>
        <w:rPr>
          <w:rFonts w:asciiTheme="majorBidi" w:eastAsia="Linux Libertine" w:hAnsiTheme="majorBidi" w:cstheme="majorBidi"/>
          <w:color w:val="000000"/>
          <w:sz w:val="24"/>
          <w:szCs w:val="24"/>
        </w:rPr>
        <w:t xml:space="preserve">pproximation and </w:t>
      </w:r>
      <w:ins w:id="715" w:author="Alexis Jones" w:date="2024-12-08T10:56:00Z" w16du:dateUtc="2024-12-08T16:56:00Z">
        <w:r w:rsidR="00342B1A">
          <w:rPr>
            <w:rFonts w:asciiTheme="majorBidi" w:eastAsia="Linux Libertine" w:hAnsiTheme="majorBidi" w:cstheme="majorBidi"/>
            <w:color w:val="000000"/>
            <w:sz w:val="24"/>
            <w:szCs w:val="24"/>
          </w:rPr>
          <w:t>p</w:t>
        </w:r>
      </w:ins>
      <w:del w:id="716" w:author="Alexis Jones" w:date="2024-12-08T10:56:00Z" w16du:dateUtc="2024-12-08T16:56:00Z">
        <w:r w:rsidDel="00342B1A">
          <w:rPr>
            <w:rFonts w:asciiTheme="majorBidi" w:eastAsia="Linux Libertine" w:hAnsiTheme="majorBidi" w:cstheme="majorBidi"/>
            <w:color w:val="000000"/>
            <w:sz w:val="24"/>
            <w:szCs w:val="24"/>
          </w:rPr>
          <w:delText>P</w:delText>
        </w:r>
      </w:del>
      <w:r>
        <w:rPr>
          <w:rFonts w:asciiTheme="majorBidi" w:eastAsia="Linux Libertine" w:hAnsiTheme="majorBidi" w:cstheme="majorBidi"/>
          <w:color w:val="000000"/>
          <w:sz w:val="24"/>
          <w:szCs w:val="24"/>
        </w:rPr>
        <w:t>rojection</w:t>
      </w:r>
      <w:del w:id="717" w:author="Alexis Jones" w:date="2024-12-08T10:56:00Z" w16du:dateUtc="2024-12-08T16:56:00Z">
        <w:r w:rsidDel="00342B1A">
          <w:rPr>
            <w:rFonts w:asciiTheme="majorBidi" w:eastAsia="Linux Libertine" w:hAnsiTheme="majorBidi" w:cstheme="majorBidi"/>
            <w:color w:val="000000"/>
            <w:sz w:val="24"/>
            <w:szCs w:val="24"/>
          </w:rPr>
          <w:delText xml:space="preserve"> UMAP (p. 2)</w:delText>
        </w:r>
      </w:del>
      <w:r>
        <w:rPr>
          <w:rFonts w:asciiTheme="majorBidi" w:eastAsia="Linux Libertine" w:hAnsiTheme="majorBidi" w:cstheme="majorBidi"/>
          <w:color w:val="000000"/>
          <w:sz w:val="24"/>
          <w:szCs w:val="24"/>
        </w:rPr>
        <w:t xml:space="preserve">. However, they do not state their hardware capabilities to include any computing, graphics, or tensor processing units as well as memory sizes used for their trial. Our experiment extended this approach by exploring the effectiveness of these similar approaches when limited to either Apple M1 processing units with </w:t>
      </w:r>
      <w:ins w:id="718" w:author="Alexis Jones" w:date="2024-12-08T10:57:00Z" w16du:dateUtc="2024-12-08T16:57:00Z">
        <w:r w:rsidR="009A5262">
          <w:rPr>
            <w:rFonts w:asciiTheme="majorBidi" w:eastAsia="Linux Libertine" w:hAnsiTheme="majorBidi" w:cstheme="majorBidi"/>
            <w:color w:val="000000"/>
            <w:sz w:val="24"/>
            <w:szCs w:val="24"/>
          </w:rPr>
          <w:t>eight</w:t>
        </w:r>
      </w:ins>
      <w:del w:id="719" w:author="Alexis Jones" w:date="2024-12-08T10:57:00Z" w16du:dateUtc="2024-12-08T16:57:00Z">
        <w:r w:rsidDel="009A5262">
          <w:rPr>
            <w:rFonts w:asciiTheme="majorBidi" w:eastAsia="Linux Libertine" w:hAnsiTheme="majorBidi" w:cstheme="majorBidi"/>
            <w:color w:val="000000"/>
            <w:sz w:val="24"/>
            <w:szCs w:val="24"/>
          </w:rPr>
          <w:delText>8</w:delText>
        </w:r>
      </w:del>
      <w:r>
        <w:rPr>
          <w:rFonts w:asciiTheme="majorBidi" w:eastAsia="Linux Libertine" w:hAnsiTheme="majorBidi" w:cstheme="majorBidi"/>
          <w:color w:val="000000"/>
          <w:sz w:val="24"/>
          <w:szCs w:val="24"/>
        </w:rPr>
        <w:t xml:space="preserve"> gigabytes of memory or Google </w:t>
      </w:r>
      <w:proofErr w:type="spellStart"/>
      <w:r>
        <w:rPr>
          <w:rFonts w:asciiTheme="majorBidi" w:eastAsia="Linux Libertine" w:hAnsiTheme="majorBidi" w:cstheme="majorBidi"/>
          <w:color w:val="000000"/>
          <w:sz w:val="24"/>
          <w:szCs w:val="24"/>
        </w:rPr>
        <w:t>Colaboratory’s</w:t>
      </w:r>
      <w:proofErr w:type="spellEnd"/>
      <w:r>
        <w:rPr>
          <w:rFonts w:asciiTheme="majorBidi" w:eastAsia="Linux Libertine" w:hAnsiTheme="majorBidi" w:cstheme="majorBidi"/>
          <w:color w:val="000000"/>
          <w:sz w:val="24"/>
          <w:szCs w:val="24"/>
        </w:rPr>
        <w:t xml:space="preserve"> free-tier usage of their version 2.8 TPU with 12.7 gigabytes of memory. PCA and t-SNE were viable using our team’s hardware constraints</w:t>
      </w:r>
      <w:ins w:id="720" w:author="Alexis Jones" w:date="2024-12-08T10:57:00Z" w16du:dateUtc="2024-12-08T16:57:00Z">
        <w:r w:rsidR="009A5262">
          <w:rPr>
            <w:rFonts w:asciiTheme="majorBidi" w:eastAsia="Linux Libertine" w:hAnsiTheme="majorBidi" w:cstheme="majorBidi"/>
            <w:color w:val="000000"/>
            <w:sz w:val="24"/>
            <w:szCs w:val="24"/>
          </w:rPr>
          <w:t xml:space="preserve">; </w:t>
        </w:r>
      </w:ins>
      <w:del w:id="721" w:author="Alexis Jones" w:date="2024-12-08T10:57:00Z" w16du:dateUtc="2024-12-08T16:57:00Z">
        <w:r w:rsidDel="009A5262">
          <w:rPr>
            <w:rFonts w:asciiTheme="majorBidi" w:eastAsia="Linux Libertine" w:hAnsiTheme="majorBidi" w:cstheme="majorBidi"/>
            <w:color w:val="000000"/>
            <w:sz w:val="24"/>
            <w:szCs w:val="24"/>
          </w:rPr>
          <w:delText xml:space="preserve">, </w:delText>
        </w:r>
      </w:del>
      <w:r>
        <w:rPr>
          <w:rFonts w:asciiTheme="majorBidi" w:eastAsia="Linux Libertine" w:hAnsiTheme="majorBidi" w:cstheme="majorBidi"/>
          <w:color w:val="000000"/>
          <w:sz w:val="24"/>
          <w:szCs w:val="24"/>
        </w:rPr>
        <w:t>however</w:t>
      </w:r>
      <w:ins w:id="722" w:author="Alexis Jones" w:date="2024-12-08T10:57:00Z" w16du:dateUtc="2024-12-08T16:57:00Z">
        <w:r w:rsidR="009A5262">
          <w:rPr>
            <w:rFonts w:asciiTheme="majorBidi" w:eastAsia="Linux Libertine" w:hAnsiTheme="majorBidi" w:cstheme="majorBidi"/>
            <w:color w:val="000000"/>
            <w:sz w:val="24"/>
            <w:szCs w:val="24"/>
          </w:rPr>
          <w:t>,</w:t>
        </w:r>
      </w:ins>
      <w:r>
        <w:rPr>
          <w:rFonts w:asciiTheme="majorBidi" w:eastAsia="Linux Libertine" w:hAnsiTheme="majorBidi" w:cstheme="majorBidi"/>
          <w:color w:val="000000"/>
          <w:sz w:val="24"/>
          <w:szCs w:val="24"/>
        </w:rPr>
        <w:t xml:space="preserve"> they were not viable</w:t>
      </w:r>
      <w:ins w:id="723" w:author="Alexis Jones" w:date="2024-12-08T10:57:00Z" w16du:dateUtc="2024-12-08T16:57:00Z">
        <w:r w:rsidR="009A5262">
          <w:rPr>
            <w:rFonts w:asciiTheme="majorBidi" w:eastAsia="Linux Libertine" w:hAnsiTheme="majorBidi" w:cstheme="majorBidi"/>
            <w:color w:val="000000"/>
            <w:sz w:val="24"/>
            <w:szCs w:val="24"/>
          </w:rPr>
          <w:t xml:space="preserve"> (i.e., </w:t>
        </w:r>
      </w:ins>
      <w:del w:id="724" w:author="Alexis Jones" w:date="2024-12-08T10:57:00Z" w16du:dateUtc="2024-12-08T16:57:00Z">
        <w:r w:rsidDel="009A5262">
          <w:rPr>
            <w:rFonts w:asciiTheme="majorBidi" w:eastAsia="Linux Libertine" w:hAnsiTheme="majorBidi" w:cstheme="majorBidi"/>
            <w:color w:val="000000"/>
            <w:sz w:val="24"/>
            <w:szCs w:val="24"/>
          </w:rPr>
          <w:delText xml:space="preserve"> – </w:delText>
        </w:r>
      </w:del>
      <w:r>
        <w:rPr>
          <w:rFonts w:asciiTheme="majorBidi" w:eastAsia="Linux Libertine" w:hAnsiTheme="majorBidi" w:cstheme="majorBidi"/>
          <w:color w:val="000000"/>
          <w:sz w:val="24"/>
          <w:szCs w:val="24"/>
        </w:rPr>
        <w:t xml:space="preserve">able to complete computation time within a 20-minute threshold or did not run out of </w:t>
      </w:r>
      <w:r w:rsidR="00931E2A">
        <w:rPr>
          <w:rFonts w:asciiTheme="majorBidi" w:eastAsia="Linux Libertine" w:hAnsiTheme="majorBidi" w:cstheme="majorBidi"/>
          <w:color w:val="000000"/>
          <w:sz w:val="24"/>
          <w:szCs w:val="24"/>
        </w:rPr>
        <w:t>random-access</w:t>
      </w:r>
      <w:r>
        <w:rPr>
          <w:rFonts w:asciiTheme="majorBidi" w:eastAsia="Linux Libertine" w:hAnsiTheme="majorBidi" w:cstheme="majorBidi"/>
          <w:color w:val="000000"/>
          <w:sz w:val="24"/>
          <w:szCs w:val="24"/>
        </w:rPr>
        <w:t xml:space="preserve"> memory</w:t>
      </w:r>
      <w:ins w:id="725" w:author="Alexis Jones" w:date="2024-12-08T10:57:00Z" w16du:dateUtc="2024-12-08T16:57:00Z">
        <w:r w:rsidR="009A5262">
          <w:rPr>
            <w:rFonts w:asciiTheme="majorBidi" w:eastAsia="Linux Libertine" w:hAnsiTheme="majorBidi" w:cstheme="majorBidi"/>
            <w:color w:val="000000"/>
            <w:sz w:val="24"/>
            <w:szCs w:val="24"/>
          </w:rPr>
          <w:t xml:space="preserve">) </w:t>
        </w:r>
      </w:ins>
      <w:del w:id="726" w:author="Alexis Jones" w:date="2024-12-08T10:57:00Z" w16du:dateUtc="2024-12-08T16:57:00Z">
        <w:r w:rsidDel="009A5262">
          <w:rPr>
            <w:rFonts w:asciiTheme="majorBidi" w:eastAsia="Linux Libertine" w:hAnsiTheme="majorBidi" w:cstheme="majorBidi"/>
            <w:color w:val="000000"/>
            <w:sz w:val="24"/>
            <w:szCs w:val="24"/>
          </w:rPr>
          <w:delText xml:space="preserve"> – </w:delText>
        </w:r>
      </w:del>
      <w:r>
        <w:rPr>
          <w:rFonts w:asciiTheme="majorBidi" w:eastAsia="Linux Libertine" w:hAnsiTheme="majorBidi" w:cstheme="majorBidi"/>
          <w:color w:val="000000"/>
          <w:sz w:val="24"/>
          <w:szCs w:val="24"/>
        </w:rPr>
        <w:t xml:space="preserve">to calculate a </w:t>
      </w:r>
      <w:ins w:id="727" w:author="Alexis Jones" w:date="2024-12-08T10:57:00Z" w16du:dateUtc="2024-12-08T16:57:00Z">
        <w:r w:rsidR="009A5262">
          <w:rPr>
            <w:rFonts w:asciiTheme="majorBidi" w:eastAsia="Linux Libertine" w:hAnsiTheme="majorBidi" w:cstheme="majorBidi"/>
            <w:color w:val="000000"/>
            <w:sz w:val="24"/>
            <w:szCs w:val="24"/>
          </w:rPr>
          <w:t>s</w:t>
        </w:r>
      </w:ins>
      <w:del w:id="728" w:author="Alexis Jones" w:date="2024-12-08T10:57:00Z" w16du:dateUtc="2024-12-08T16:57:00Z">
        <w:r w:rsidDel="009A5262">
          <w:rPr>
            <w:rFonts w:asciiTheme="majorBidi" w:eastAsia="Linux Libertine" w:hAnsiTheme="majorBidi" w:cstheme="majorBidi"/>
            <w:color w:val="000000"/>
            <w:sz w:val="24"/>
            <w:szCs w:val="24"/>
          </w:rPr>
          <w:delText>S</w:delText>
        </w:r>
      </w:del>
      <w:r>
        <w:rPr>
          <w:rFonts w:asciiTheme="majorBidi" w:eastAsia="Linux Libertine" w:hAnsiTheme="majorBidi" w:cstheme="majorBidi"/>
          <w:color w:val="000000"/>
          <w:sz w:val="24"/>
          <w:szCs w:val="24"/>
        </w:rPr>
        <w:t xml:space="preserve">ilhouette </w:t>
      </w:r>
      <w:ins w:id="729" w:author="Alexis Jones" w:date="2024-12-08T10:57:00Z" w16du:dateUtc="2024-12-08T16:57:00Z">
        <w:r w:rsidR="009A5262">
          <w:rPr>
            <w:rFonts w:asciiTheme="majorBidi" w:eastAsia="Linux Libertine" w:hAnsiTheme="majorBidi" w:cstheme="majorBidi"/>
            <w:color w:val="000000"/>
            <w:sz w:val="24"/>
            <w:szCs w:val="24"/>
          </w:rPr>
          <w:t>s</w:t>
        </w:r>
      </w:ins>
      <w:del w:id="730" w:author="Alexis Jones" w:date="2024-12-08T10:57:00Z" w16du:dateUtc="2024-12-08T16:57:00Z">
        <w:r w:rsidDel="009A5262">
          <w:rPr>
            <w:rFonts w:asciiTheme="majorBidi" w:eastAsia="Linux Libertine" w:hAnsiTheme="majorBidi" w:cstheme="majorBidi"/>
            <w:color w:val="000000"/>
            <w:sz w:val="24"/>
            <w:szCs w:val="24"/>
          </w:rPr>
          <w:delText>S</w:delText>
        </w:r>
      </w:del>
      <w:r>
        <w:rPr>
          <w:rFonts w:asciiTheme="majorBidi" w:eastAsia="Linux Libertine" w:hAnsiTheme="majorBidi" w:cstheme="majorBidi"/>
          <w:color w:val="000000"/>
          <w:sz w:val="24"/>
          <w:szCs w:val="24"/>
        </w:rPr>
        <w:t xml:space="preserve">core without </w:t>
      </w:r>
      <w:proofErr w:type="spellStart"/>
      <w:ins w:id="731" w:author="Alexis Jones" w:date="2024-12-08T10:57:00Z" w16du:dateUtc="2024-12-08T16:57:00Z">
        <w:r w:rsidR="009A5262">
          <w:rPr>
            <w:rFonts w:asciiTheme="majorBidi" w:eastAsia="Linux Libertine" w:hAnsiTheme="majorBidi" w:cstheme="majorBidi"/>
            <w:color w:val="000000"/>
            <w:sz w:val="24"/>
            <w:szCs w:val="24"/>
          </w:rPr>
          <w:t>d</w:t>
        </w:r>
      </w:ins>
      <w:del w:id="732" w:author="Alexis Jones" w:date="2024-12-08T10:57:00Z" w16du:dateUtc="2024-12-08T16:57:00Z">
        <w:r w:rsidDel="009A5262">
          <w:rPr>
            <w:rFonts w:asciiTheme="majorBidi" w:eastAsia="Linux Libertine" w:hAnsiTheme="majorBidi" w:cstheme="majorBidi"/>
            <w:color w:val="000000"/>
            <w:sz w:val="24"/>
            <w:szCs w:val="24"/>
          </w:rPr>
          <w:delText>D</w:delText>
        </w:r>
      </w:del>
      <w:r>
        <w:rPr>
          <w:rFonts w:asciiTheme="majorBidi" w:eastAsia="Linux Libertine" w:hAnsiTheme="majorBidi" w:cstheme="majorBidi"/>
          <w:color w:val="000000"/>
          <w:sz w:val="24"/>
          <w:szCs w:val="24"/>
        </w:rPr>
        <w:t>ownsampling</w:t>
      </w:r>
      <w:proofErr w:type="spellEnd"/>
      <w:r>
        <w:rPr>
          <w:rFonts w:asciiTheme="majorBidi" w:eastAsia="Linux Libertine" w:hAnsiTheme="majorBidi" w:cstheme="majorBidi"/>
          <w:color w:val="000000"/>
          <w:sz w:val="24"/>
          <w:szCs w:val="24"/>
        </w:rPr>
        <w:t>. U</w:t>
      </w:r>
      <w:ins w:id="733" w:author="Alexis Jones" w:date="2024-12-08T10:57:00Z" w16du:dateUtc="2024-12-08T16:57:00Z">
        <w:r w:rsidR="009A5262">
          <w:rPr>
            <w:rFonts w:asciiTheme="majorBidi" w:eastAsia="Linux Libertine" w:hAnsiTheme="majorBidi" w:cstheme="majorBidi"/>
            <w:color w:val="000000"/>
            <w:sz w:val="24"/>
            <w:szCs w:val="24"/>
          </w:rPr>
          <w:t>niform manifold approximation and projection</w:t>
        </w:r>
      </w:ins>
      <w:del w:id="734" w:author="Alexis Jones" w:date="2024-12-08T10:57:00Z" w16du:dateUtc="2024-12-08T16:57:00Z">
        <w:r w:rsidDel="009A5262">
          <w:rPr>
            <w:rFonts w:asciiTheme="majorBidi" w:eastAsia="Linux Libertine" w:hAnsiTheme="majorBidi" w:cstheme="majorBidi"/>
            <w:color w:val="000000"/>
            <w:sz w:val="24"/>
            <w:szCs w:val="24"/>
          </w:rPr>
          <w:delText>MAP</w:delText>
        </w:r>
      </w:del>
      <w:r>
        <w:rPr>
          <w:rFonts w:asciiTheme="majorBidi" w:eastAsia="Linux Libertine" w:hAnsiTheme="majorBidi" w:cstheme="majorBidi"/>
          <w:color w:val="000000"/>
          <w:sz w:val="24"/>
          <w:szCs w:val="24"/>
        </w:rPr>
        <w:t xml:space="preserve"> was found to be entirely </w:t>
      </w:r>
      <w:del w:id="735" w:author="Alexis Jones" w:date="2024-12-08T10:58:00Z" w16du:dateUtc="2024-12-08T16:58:00Z">
        <w:r w:rsidDel="009A5262">
          <w:rPr>
            <w:rFonts w:asciiTheme="majorBidi" w:eastAsia="Linux Libertine" w:hAnsiTheme="majorBidi" w:cstheme="majorBidi"/>
            <w:color w:val="000000"/>
            <w:sz w:val="24"/>
            <w:szCs w:val="24"/>
          </w:rPr>
          <w:delText xml:space="preserve">not </w:delText>
        </w:r>
      </w:del>
      <w:ins w:id="736" w:author="Alexis Jones" w:date="2024-12-08T10:58:00Z" w16du:dateUtc="2024-12-08T16:58:00Z">
        <w:r w:rsidR="009A5262">
          <w:rPr>
            <w:rFonts w:asciiTheme="majorBidi" w:eastAsia="Linux Libertine" w:hAnsiTheme="majorBidi" w:cstheme="majorBidi"/>
            <w:color w:val="000000"/>
            <w:sz w:val="24"/>
            <w:szCs w:val="24"/>
          </w:rPr>
          <w:t>un</w:t>
        </w:r>
      </w:ins>
      <w:r>
        <w:rPr>
          <w:rFonts w:asciiTheme="majorBidi" w:eastAsia="Linux Libertine" w:hAnsiTheme="majorBidi" w:cstheme="majorBidi"/>
          <w:color w:val="000000"/>
          <w:sz w:val="24"/>
          <w:szCs w:val="24"/>
        </w:rPr>
        <w:t xml:space="preserve">viable within our hardware constraints. Without the </w:t>
      </w:r>
      <w:ins w:id="737" w:author="Alexis Jones" w:date="2024-12-08T10:58:00Z" w16du:dateUtc="2024-12-08T16:58:00Z">
        <w:r w:rsidR="009A5262">
          <w:rPr>
            <w:rFonts w:asciiTheme="majorBidi" w:eastAsia="Linux Libertine" w:hAnsiTheme="majorBidi" w:cstheme="majorBidi"/>
            <w:color w:val="000000"/>
            <w:sz w:val="24"/>
            <w:szCs w:val="24"/>
          </w:rPr>
          <w:t>s</w:t>
        </w:r>
      </w:ins>
      <w:del w:id="738" w:author="Alexis Jones" w:date="2024-12-08T10:58:00Z" w16du:dateUtc="2024-12-08T16:58:00Z">
        <w:r w:rsidDel="009A5262">
          <w:rPr>
            <w:rFonts w:asciiTheme="majorBidi" w:eastAsia="Linux Libertine" w:hAnsiTheme="majorBidi" w:cstheme="majorBidi"/>
            <w:color w:val="000000"/>
            <w:sz w:val="24"/>
            <w:szCs w:val="24"/>
          </w:rPr>
          <w:delText>S</w:delText>
        </w:r>
      </w:del>
      <w:r>
        <w:rPr>
          <w:rFonts w:asciiTheme="majorBidi" w:eastAsia="Linux Libertine" w:hAnsiTheme="majorBidi" w:cstheme="majorBidi"/>
          <w:color w:val="000000"/>
          <w:sz w:val="24"/>
          <w:szCs w:val="24"/>
        </w:rPr>
        <w:t xml:space="preserve">ilhouette scores, </w:t>
      </w:r>
      <w:r w:rsidR="00E119EA">
        <w:rPr>
          <w:rFonts w:asciiTheme="majorBidi" w:eastAsia="Linux Libertine" w:hAnsiTheme="majorBidi" w:cstheme="majorBidi"/>
          <w:color w:val="000000"/>
          <w:sz w:val="24"/>
          <w:szCs w:val="24"/>
        </w:rPr>
        <w:t>cross-validation would not have the required metric to compare clustering algorithms</w:t>
      </w:r>
      <w:ins w:id="739" w:author="Alexis Jones" w:date="2024-12-08T10:58:00Z" w16du:dateUtc="2024-12-08T16:58:00Z">
        <w:r w:rsidR="009A5262">
          <w:rPr>
            <w:rFonts w:asciiTheme="majorBidi" w:eastAsia="Linux Libertine" w:hAnsiTheme="majorBidi" w:cstheme="majorBidi"/>
            <w:color w:val="000000"/>
            <w:sz w:val="24"/>
            <w:szCs w:val="24"/>
          </w:rPr>
          <w:t xml:space="preserve">. </w:t>
        </w:r>
      </w:ins>
      <w:del w:id="740" w:author="Alexis Jones" w:date="2024-12-08T10:58:00Z" w16du:dateUtc="2024-12-08T16:58:00Z">
        <w:r w:rsidR="00E119EA" w:rsidDel="009A5262">
          <w:rPr>
            <w:rFonts w:asciiTheme="majorBidi" w:eastAsia="Linux Libertine" w:hAnsiTheme="majorBidi" w:cstheme="majorBidi"/>
            <w:color w:val="000000"/>
            <w:sz w:val="24"/>
            <w:szCs w:val="24"/>
          </w:rPr>
          <w:delText xml:space="preserve">, and </w:delText>
        </w:r>
      </w:del>
      <w:ins w:id="741" w:author="Alexis Jones" w:date="2024-12-08T10:58:00Z" w16du:dateUtc="2024-12-08T16:58:00Z">
        <w:r w:rsidR="009A5262">
          <w:rPr>
            <w:rFonts w:asciiTheme="majorBidi" w:eastAsia="Linux Libertine" w:hAnsiTheme="majorBidi" w:cstheme="majorBidi"/>
            <w:color w:val="000000"/>
            <w:sz w:val="24"/>
            <w:szCs w:val="24"/>
          </w:rPr>
          <w:t>T</w:t>
        </w:r>
      </w:ins>
      <w:del w:id="742" w:author="Alexis Jones" w:date="2024-12-08T10:58:00Z" w16du:dateUtc="2024-12-08T16:58:00Z">
        <w:r w:rsidR="00E119EA" w:rsidDel="009A5262">
          <w:rPr>
            <w:rFonts w:asciiTheme="majorBidi" w:eastAsia="Linux Libertine" w:hAnsiTheme="majorBidi" w:cstheme="majorBidi"/>
            <w:color w:val="000000"/>
            <w:sz w:val="24"/>
            <w:szCs w:val="24"/>
          </w:rPr>
          <w:delText>t</w:delText>
        </w:r>
      </w:del>
      <w:r w:rsidR="00E119EA">
        <w:rPr>
          <w:rFonts w:asciiTheme="majorBidi" w:eastAsia="Linux Libertine" w:hAnsiTheme="majorBidi" w:cstheme="majorBidi"/>
          <w:color w:val="000000"/>
          <w:sz w:val="24"/>
          <w:szCs w:val="24"/>
        </w:rPr>
        <w:t>hus</w:t>
      </w:r>
      <w:ins w:id="743" w:author="Alexis Jones" w:date="2024-12-08T10:58:00Z" w16du:dateUtc="2024-12-08T16:58:00Z">
        <w:r w:rsidR="009A5262">
          <w:rPr>
            <w:rFonts w:asciiTheme="majorBidi" w:eastAsia="Linux Libertine" w:hAnsiTheme="majorBidi" w:cstheme="majorBidi"/>
            <w:color w:val="000000"/>
            <w:sz w:val="24"/>
            <w:szCs w:val="24"/>
          </w:rPr>
          <w:t>,</w:t>
        </w:r>
      </w:ins>
      <w:r w:rsidR="00E119EA">
        <w:rPr>
          <w:rFonts w:asciiTheme="majorBidi" w:eastAsia="Linux Libertine" w:hAnsiTheme="majorBidi" w:cstheme="majorBidi"/>
          <w:color w:val="000000"/>
          <w:sz w:val="24"/>
          <w:szCs w:val="24"/>
        </w:rPr>
        <w:t xml:space="preserve"> our work extends on Hu et al. (2022) on what is both viable and of practical use with respect to finding clusters with large flow cytometry data when limited to low-cost or no-cost alternatives</w:t>
      </w:r>
      <w:r w:rsidR="00540C4D">
        <w:rPr>
          <w:rFonts w:asciiTheme="majorBidi" w:eastAsia="Linux Libertine" w:hAnsiTheme="majorBidi" w:cstheme="majorBidi"/>
          <w:color w:val="000000"/>
          <w:sz w:val="24"/>
          <w:szCs w:val="24"/>
        </w:rPr>
        <w:t>.</w:t>
      </w:r>
    </w:p>
    <w:p w14:paraId="037FC55F" w14:textId="215D5DB4" w:rsidR="005E3730" w:rsidRPr="00B74DF1" w:rsidRDefault="00B74DF1" w:rsidP="00775F12">
      <w:pPr>
        <w:pBdr>
          <w:top w:val="nil"/>
          <w:left w:val="nil"/>
          <w:bottom w:val="nil"/>
          <w:right w:val="nil"/>
          <w:between w:val="nil"/>
        </w:pBdr>
        <w:tabs>
          <w:tab w:val="left" w:pos="360"/>
        </w:tabs>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b/>
          <w:bCs/>
          <w:sz w:val="24"/>
          <w:szCs w:val="24"/>
        </w:rPr>
        <w:t>6</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 xml:space="preserve">Model </w:t>
      </w:r>
      <w:r w:rsidR="005E3730" w:rsidRPr="000C5D54">
        <w:rPr>
          <w:rFonts w:asciiTheme="majorBidi" w:eastAsia="Linux Libertine" w:hAnsiTheme="majorBidi" w:cstheme="majorBidi"/>
          <w:b/>
          <w:bCs/>
          <w:sz w:val="24"/>
          <w:szCs w:val="24"/>
        </w:rPr>
        <w:t>Conclusions</w:t>
      </w:r>
    </w:p>
    <w:p w14:paraId="5CB48850" w14:textId="507FE5FB" w:rsidR="00540C4D" w:rsidRDefault="00540C4D"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color w:val="000000"/>
          <w:sz w:val="24"/>
          <w:szCs w:val="24"/>
        </w:rPr>
        <w:t xml:space="preserve">The team </w:t>
      </w:r>
      <w:del w:id="744" w:author="Ally Hartzell" w:date="2024-12-09T13:09:00Z" w16du:dateUtc="2024-12-09T20:09:00Z">
        <w:r w:rsidDel="00F77AD7">
          <w:rPr>
            <w:rFonts w:asciiTheme="majorBidi" w:eastAsia="Linux Libertine" w:hAnsiTheme="majorBidi" w:cstheme="majorBidi"/>
            <w:color w:val="000000"/>
            <w:sz w:val="24"/>
            <w:szCs w:val="24"/>
          </w:rPr>
          <w:delText xml:space="preserve">has </w:delText>
        </w:r>
      </w:del>
      <w:r>
        <w:rPr>
          <w:rFonts w:asciiTheme="majorBidi" w:eastAsia="Linux Libertine" w:hAnsiTheme="majorBidi" w:cstheme="majorBidi"/>
          <w:color w:val="000000"/>
          <w:sz w:val="24"/>
          <w:szCs w:val="24"/>
        </w:rPr>
        <w:t xml:space="preserve">found </w:t>
      </w:r>
      <w:del w:id="745" w:author="Ally Hartzell" w:date="2024-12-09T13:09:00Z" w16du:dateUtc="2024-12-09T20:09:00Z">
        <w:r w:rsidDel="00F77AD7">
          <w:rPr>
            <w:rFonts w:asciiTheme="majorBidi" w:eastAsia="Linux Libertine" w:hAnsiTheme="majorBidi" w:cstheme="majorBidi"/>
            <w:color w:val="000000"/>
            <w:sz w:val="24"/>
            <w:szCs w:val="24"/>
          </w:rPr>
          <w:delText xml:space="preserve">that </w:delText>
        </w:r>
      </w:del>
      <w:r>
        <w:rPr>
          <w:rFonts w:asciiTheme="majorBidi" w:eastAsia="Linux Libertine" w:hAnsiTheme="majorBidi" w:cstheme="majorBidi"/>
          <w:color w:val="000000"/>
          <w:sz w:val="24"/>
          <w:szCs w:val="24"/>
        </w:rPr>
        <w:t xml:space="preserve">low-cost or no-cost hardware and software </w:t>
      </w:r>
      <w:del w:id="746" w:author="Ally Hartzell" w:date="2024-12-09T13:09:00Z" w16du:dateUtc="2024-12-09T20:09:00Z">
        <w:r w:rsidDel="00F77AD7">
          <w:rPr>
            <w:rFonts w:asciiTheme="majorBidi" w:eastAsia="Linux Libertine" w:hAnsiTheme="majorBidi" w:cstheme="majorBidi"/>
            <w:color w:val="000000"/>
            <w:sz w:val="24"/>
            <w:szCs w:val="24"/>
          </w:rPr>
          <w:delText>is able to</w:delText>
        </w:r>
      </w:del>
      <w:ins w:id="747" w:author="Ally Hartzell" w:date="2024-12-09T13:09:00Z" w16du:dateUtc="2024-12-09T20:09:00Z">
        <w:r w:rsidR="00F77AD7">
          <w:rPr>
            <w:rFonts w:asciiTheme="majorBidi" w:eastAsia="Linux Libertine" w:hAnsiTheme="majorBidi" w:cstheme="majorBidi"/>
            <w:color w:val="000000"/>
            <w:sz w:val="24"/>
            <w:szCs w:val="24"/>
          </w:rPr>
          <w:t>can</w:t>
        </w:r>
      </w:ins>
      <w:r>
        <w:rPr>
          <w:rFonts w:asciiTheme="majorBidi" w:eastAsia="Linux Libertine" w:hAnsiTheme="majorBidi" w:cstheme="majorBidi"/>
          <w:color w:val="000000"/>
          <w:sz w:val="24"/>
          <w:szCs w:val="24"/>
        </w:rPr>
        <w:t xml:space="preserve"> perform automated flow cytometry clustering within a comparable period and performance threshold to that of a human analyst without necessitating the purchase of high-capital computing equipment or high-cost enterprise software licenses.</w:t>
      </w:r>
    </w:p>
    <w:p w14:paraId="5EF634AA" w14:textId="6AA6CEE4" w:rsidR="005E3730" w:rsidRDefault="005E373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DBSCAN and PCA provide</w:t>
      </w:r>
      <w:r w:rsidR="00540C4D">
        <w:rPr>
          <w:rFonts w:asciiTheme="majorBidi" w:eastAsia="Linux Libertine" w:hAnsiTheme="majorBidi" w:cstheme="majorBidi"/>
          <w:sz w:val="24"/>
          <w:szCs w:val="24"/>
        </w:rPr>
        <w:t>d</w:t>
      </w:r>
      <w:r w:rsidRPr="000C5D54">
        <w:rPr>
          <w:rFonts w:asciiTheme="majorBidi" w:eastAsia="Linux Libertine" w:hAnsiTheme="majorBidi" w:cstheme="majorBidi"/>
          <w:sz w:val="24"/>
          <w:szCs w:val="24"/>
        </w:rPr>
        <w:t xml:space="preserve"> the optimal balance of optimizing for cluster compactness and separation while holding to efficient computing constraints that may be found in a capital-restrictive environment.</w:t>
      </w:r>
    </w:p>
    <w:p w14:paraId="0CAF6EFA" w14:textId="7C6E84FF" w:rsidR="00540C4D" w:rsidRPr="000C5D54" w:rsidRDefault="00540C4D"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sz w:val="24"/>
          <w:szCs w:val="24"/>
        </w:rPr>
        <w:t xml:space="preserve">We also </w:t>
      </w:r>
      <w:del w:id="748" w:author="Ally Hartzell" w:date="2024-12-09T13:01:00Z" w16du:dateUtc="2024-12-09T20:01:00Z">
        <w:r w:rsidDel="009D343F">
          <w:rPr>
            <w:rFonts w:asciiTheme="majorBidi" w:eastAsia="Linux Libertine" w:hAnsiTheme="majorBidi" w:cstheme="majorBidi"/>
            <w:sz w:val="24"/>
            <w:szCs w:val="24"/>
          </w:rPr>
          <w:delText xml:space="preserve">find </w:delText>
        </w:r>
      </w:del>
      <w:ins w:id="749" w:author="Ally Hartzell" w:date="2024-12-09T13:01:00Z" w16du:dateUtc="2024-12-09T20:01:00Z">
        <w:r w:rsidR="009D343F">
          <w:rPr>
            <w:rFonts w:asciiTheme="majorBidi" w:eastAsia="Linux Libertine" w:hAnsiTheme="majorBidi" w:cstheme="majorBidi"/>
            <w:sz w:val="24"/>
            <w:szCs w:val="24"/>
          </w:rPr>
          <w:t xml:space="preserve">found </w:t>
        </w:r>
      </w:ins>
      <w:del w:id="750" w:author="Ally Hartzell" w:date="2024-12-09T13:01:00Z" w16du:dateUtc="2024-12-09T20:01:00Z">
        <w:r w:rsidDel="009D343F">
          <w:rPr>
            <w:rFonts w:asciiTheme="majorBidi" w:eastAsia="Linux Libertine" w:hAnsiTheme="majorBidi" w:cstheme="majorBidi"/>
            <w:sz w:val="24"/>
            <w:szCs w:val="24"/>
          </w:rPr>
          <w:delText xml:space="preserve">that </w:delText>
        </w:r>
      </w:del>
      <w:r>
        <w:rPr>
          <w:rFonts w:asciiTheme="majorBidi" w:eastAsia="Linux Libertine" w:hAnsiTheme="majorBidi" w:cstheme="majorBidi"/>
          <w:sz w:val="24"/>
          <w:szCs w:val="24"/>
        </w:rPr>
        <w:t>cross-validation is crucial</w:t>
      </w:r>
      <w:ins w:id="751" w:author="Ally Hartzell" w:date="2024-12-09T13:02:00Z" w16du:dateUtc="2024-12-09T20:02:00Z">
        <w:r w:rsidR="009D343F">
          <w:rPr>
            <w:rFonts w:asciiTheme="majorBidi" w:eastAsia="Linux Libertine" w:hAnsiTheme="majorBidi" w:cstheme="majorBidi"/>
            <w:sz w:val="24"/>
            <w:szCs w:val="24"/>
          </w:rPr>
          <w:t>,</w:t>
        </w:r>
      </w:ins>
      <w:r>
        <w:rPr>
          <w:rFonts w:asciiTheme="majorBidi" w:eastAsia="Linux Libertine" w:hAnsiTheme="majorBidi" w:cstheme="majorBidi"/>
          <w:sz w:val="24"/>
          <w:szCs w:val="24"/>
        </w:rPr>
        <w:t xml:space="preserve"> given </w:t>
      </w:r>
      <w:del w:id="752" w:author="Ally Hartzell" w:date="2024-12-09T13:02:00Z" w16du:dateUtc="2024-12-09T20:02:00Z">
        <w:r w:rsidDel="009D343F">
          <w:rPr>
            <w:rFonts w:asciiTheme="majorBidi" w:eastAsia="Linux Libertine" w:hAnsiTheme="majorBidi" w:cstheme="majorBidi"/>
            <w:sz w:val="24"/>
            <w:szCs w:val="24"/>
          </w:rPr>
          <w:delText xml:space="preserve">that </w:delText>
        </w:r>
      </w:del>
      <w:r>
        <w:rPr>
          <w:rFonts w:asciiTheme="majorBidi" w:eastAsia="Linux Libertine" w:hAnsiTheme="majorBidi" w:cstheme="majorBidi"/>
          <w:sz w:val="24"/>
          <w:szCs w:val="24"/>
        </w:rPr>
        <w:t xml:space="preserve">any </w:t>
      </w:r>
      <w:del w:id="753" w:author="Ally Hartzell" w:date="2024-12-09T13:02:00Z" w16du:dateUtc="2024-12-09T20:02:00Z">
        <w:r w:rsidDel="009D343F">
          <w:rPr>
            <w:rFonts w:asciiTheme="majorBidi" w:eastAsia="Linux Libertine" w:hAnsiTheme="majorBidi" w:cstheme="majorBidi"/>
            <w:sz w:val="24"/>
            <w:szCs w:val="24"/>
          </w:rPr>
          <w:delText xml:space="preserve">given </w:delText>
        </w:r>
      </w:del>
      <w:r>
        <w:rPr>
          <w:rFonts w:asciiTheme="majorBidi" w:eastAsia="Linux Libertine" w:hAnsiTheme="majorBidi" w:cstheme="majorBidi"/>
          <w:sz w:val="24"/>
          <w:szCs w:val="24"/>
        </w:rPr>
        <w:t xml:space="preserve">flow cytometry data can have a wide number </w:t>
      </w:r>
      <w:r>
        <w:rPr>
          <w:rFonts w:asciiTheme="majorBidi" w:eastAsia="Linux Libertine" w:hAnsiTheme="majorBidi" w:cstheme="majorBidi"/>
          <w:sz w:val="24"/>
          <w:szCs w:val="24"/>
        </w:rPr>
        <w:lastRenderedPageBreak/>
        <w:t>of clusters that might only be visible across certain marker dimensions and scan readings. Pre</w:t>
      </w:r>
      <w:del w:id="754" w:author="Ally Hartzell" w:date="2024-12-09T13:02:00Z" w16du:dateUtc="2024-12-09T20:02:00Z">
        <w:r w:rsidDel="009D343F">
          <w:rPr>
            <w:rFonts w:asciiTheme="majorBidi" w:eastAsia="Linux Libertine" w:hAnsiTheme="majorBidi" w:cstheme="majorBidi"/>
            <w:sz w:val="24"/>
            <w:szCs w:val="24"/>
          </w:rPr>
          <w:delText>-</w:delText>
        </w:r>
      </w:del>
      <w:r>
        <w:rPr>
          <w:rFonts w:asciiTheme="majorBidi" w:eastAsia="Linux Libertine" w:hAnsiTheme="majorBidi" w:cstheme="majorBidi"/>
          <w:sz w:val="24"/>
          <w:szCs w:val="24"/>
        </w:rPr>
        <w:t xml:space="preserve">trained models without cross-validation as a preparatory step may risk improperly fitting the </w:t>
      </w:r>
      <w:r w:rsidR="00C01620">
        <w:rPr>
          <w:rFonts w:asciiTheme="majorBidi" w:eastAsia="Linux Libertine" w:hAnsiTheme="majorBidi" w:cstheme="majorBidi"/>
          <w:sz w:val="24"/>
          <w:szCs w:val="24"/>
        </w:rPr>
        <w:t xml:space="preserve">data for the structure </w:t>
      </w:r>
      <w:del w:id="755" w:author="Ally Hartzell" w:date="2024-12-09T13:20:00Z" w16du:dateUtc="2024-12-09T20:20:00Z">
        <w:r w:rsidR="00C01620" w:rsidDel="000146BB">
          <w:rPr>
            <w:rFonts w:asciiTheme="majorBidi" w:eastAsia="Linux Libertine" w:hAnsiTheme="majorBidi" w:cstheme="majorBidi"/>
            <w:sz w:val="24"/>
            <w:szCs w:val="24"/>
          </w:rPr>
          <w:delText xml:space="preserve">it </w:delText>
        </w:r>
      </w:del>
      <w:ins w:id="756" w:author="Ally Hartzell" w:date="2024-12-09T13:20:00Z" w16du:dateUtc="2024-12-09T20:20:00Z">
        <w:r w:rsidR="000146BB">
          <w:rPr>
            <w:rFonts w:asciiTheme="majorBidi" w:eastAsia="Linux Libertine" w:hAnsiTheme="majorBidi" w:cstheme="majorBidi"/>
            <w:sz w:val="24"/>
            <w:szCs w:val="24"/>
          </w:rPr>
          <w:t>they</w:t>
        </w:r>
        <w:r w:rsidR="000146BB">
          <w:rPr>
            <w:rFonts w:asciiTheme="majorBidi" w:eastAsia="Linux Libertine" w:hAnsiTheme="majorBidi" w:cstheme="majorBidi"/>
            <w:sz w:val="24"/>
            <w:szCs w:val="24"/>
          </w:rPr>
          <w:t xml:space="preserve"> </w:t>
        </w:r>
      </w:ins>
      <w:r w:rsidR="00C01620">
        <w:rPr>
          <w:rFonts w:asciiTheme="majorBidi" w:eastAsia="Linux Libertine" w:hAnsiTheme="majorBidi" w:cstheme="majorBidi"/>
          <w:sz w:val="24"/>
          <w:szCs w:val="24"/>
        </w:rPr>
        <w:t>already present</w:t>
      </w:r>
      <w:del w:id="757" w:author="Ally Hartzell" w:date="2024-12-09T13:20:00Z" w16du:dateUtc="2024-12-09T20:20:00Z">
        <w:r w:rsidR="00C01620" w:rsidDel="000146BB">
          <w:rPr>
            <w:rFonts w:asciiTheme="majorBidi" w:eastAsia="Linux Libertine" w:hAnsiTheme="majorBidi" w:cstheme="majorBidi"/>
            <w:sz w:val="24"/>
            <w:szCs w:val="24"/>
          </w:rPr>
          <w:delText>s</w:delText>
        </w:r>
      </w:del>
      <w:ins w:id="758" w:author="Ally Hartzell" w:date="2024-12-09T13:02:00Z" w16du:dateUtc="2024-12-09T20:02:00Z">
        <w:r w:rsidR="009D343F">
          <w:rPr>
            <w:rFonts w:asciiTheme="majorBidi" w:eastAsia="Linux Libertine" w:hAnsiTheme="majorBidi" w:cstheme="majorBidi"/>
            <w:sz w:val="24"/>
            <w:szCs w:val="24"/>
          </w:rPr>
          <w:t>;</w:t>
        </w:r>
      </w:ins>
      <w:del w:id="759" w:author="Ally Hartzell" w:date="2024-12-09T13:02:00Z" w16du:dateUtc="2024-12-09T20:02:00Z">
        <w:r w:rsidR="00C01620" w:rsidDel="009D343F">
          <w:rPr>
            <w:rFonts w:asciiTheme="majorBidi" w:eastAsia="Linux Libertine" w:hAnsiTheme="majorBidi" w:cstheme="majorBidi"/>
            <w:sz w:val="24"/>
            <w:szCs w:val="24"/>
          </w:rPr>
          <w:delText>,</w:delText>
        </w:r>
      </w:del>
      <w:r w:rsidR="00C01620">
        <w:rPr>
          <w:rFonts w:asciiTheme="majorBidi" w:eastAsia="Linux Libertine" w:hAnsiTheme="majorBidi" w:cstheme="majorBidi"/>
          <w:sz w:val="24"/>
          <w:szCs w:val="24"/>
        </w:rPr>
        <w:t xml:space="preserve"> therefore</w:t>
      </w:r>
      <w:ins w:id="760" w:author="Ally Hartzell" w:date="2024-12-09T13:02:00Z" w16du:dateUtc="2024-12-09T20:02:00Z">
        <w:r w:rsidR="009D343F">
          <w:rPr>
            <w:rFonts w:asciiTheme="majorBidi" w:eastAsia="Linux Libertine" w:hAnsiTheme="majorBidi" w:cstheme="majorBidi"/>
            <w:sz w:val="24"/>
            <w:szCs w:val="24"/>
          </w:rPr>
          <w:t>,</w:t>
        </w:r>
      </w:ins>
      <w:r w:rsidR="00C01620">
        <w:rPr>
          <w:rFonts w:asciiTheme="majorBidi" w:eastAsia="Linux Libertine" w:hAnsiTheme="majorBidi" w:cstheme="majorBidi"/>
          <w:sz w:val="24"/>
          <w:szCs w:val="24"/>
        </w:rPr>
        <w:t xml:space="preserve"> we deem </w:t>
      </w:r>
      <w:del w:id="761" w:author="Ally Hartzell" w:date="2024-12-09T13:09:00Z" w16du:dateUtc="2024-12-09T20:09:00Z">
        <w:r w:rsidR="00C01620" w:rsidDel="00F77AD7">
          <w:rPr>
            <w:rFonts w:asciiTheme="majorBidi" w:eastAsia="Linux Libertine" w:hAnsiTheme="majorBidi" w:cstheme="majorBidi"/>
            <w:sz w:val="24"/>
            <w:szCs w:val="24"/>
          </w:rPr>
          <w:delText xml:space="preserve">that </w:delText>
        </w:r>
      </w:del>
      <w:r w:rsidR="00C01620">
        <w:rPr>
          <w:rFonts w:asciiTheme="majorBidi" w:eastAsia="Linux Libertine" w:hAnsiTheme="majorBidi" w:cstheme="majorBidi"/>
          <w:sz w:val="24"/>
          <w:szCs w:val="24"/>
        </w:rPr>
        <w:t xml:space="preserve">unsupervised methods may yield the greatest performance in this </w:t>
      </w:r>
      <w:del w:id="762" w:author="Ally Hartzell" w:date="2024-12-09T13:09:00Z" w16du:dateUtc="2024-12-09T20:09:00Z">
        <w:r w:rsidR="00C01620" w:rsidDel="00F77AD7">
          <w:rPr>
            <w:rFonts w:asciiTheme="majorBidi" w:eastAsia="Linux Libertine" w:hAnsiTheme="majorBidi" w:cstheme="majorBidi"/>
            <w:sz w:val="24"/>
            <w:szCs w:val="24"/>
          </w:rPr>
          <w:delText xml:space="preserve">particular </w:delText>
        </w:r>
      </w:del>
      <w:r w:rsidR="00C01620">
        <w:rPr>
          <w:rFonts w:asciiTheme="majorBidi" w:eastAsia="Linux Libertine" w:hAnsiTheme="majorBidi" w:cstheme="majorBidi"/>
          <w:sz w:val="24"/>
          <w:szCs w:val="24"/>
        </w:rPr>
        <w:t>sector of analysis.</w:t>
      </w:r>
    </w:p>
    <w:p w14:paraId="6979B44E" w14:textId="6B8F7ADB" w:rsidR="00B74DF1" w:rsidRDefault="00DA4B6B"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Further, it is crucial to acknowledge </w:t>
      </w:r>
      <w:del w:id="763" w:author="Ally Hartzell" w:date="2024-12-09T13:09:00Z" w16du:dateUtc="2024-12-09T20:09:00Z">
        <w:r w:rsidRPr="000C5D54" w:rsidDel="00F77AD7">
          <w:rPr>
            <w:rFonts w:asciiTheme="majorBidi" w:eastAsia="Linux Libertine" w:hAnsiTheme="majorBidi" w:cstheme="majorBidi"/>
            <w:sz w:val="24"/>
            <w:szCs w:val="24"/>
          </w:rPr>
          <w:delText xml:space="preserve">that </w:delText>
        </w:r>
      </w:del>
      <w:r w:rsidRPr="000C5D54">
        <w:rPr>
          <w:rFonts w:asciiTheme="majorBidi" w:eastAsia="Linux Libertine" w:hAnsiTheme="majorBidi" w:cstheme="majorBidi"/>
          <w:sz w:val="24"/>
          <w:szCs w:val="24"/>
        </w:rPr>
        <w:t xml:space="preserve">there is no one-size-fits-all solution available when interpreting flow cytometry data. In a similar complication that human analysts </w:t>
      </w:r>
      <w:r w:rsidR="00B96BD8" w:rsidRPr="000C5D54">
        <w:rPr>
          <w:rFonts w:asciiTheme="majorBidi" w:eastAsia="Linux Libertine" w:hAnsiTheme="majorBidi" w:cstheme="majorBidi"/>
          <w:sz w:val="24"/>
          <w:szCs w:val="24"/>
        </w:rPr>
        <w:t>rely on best practices and visual identification of clusters, different hyperparameters will need to be set</w:t>
      </w:r>
      <w:ins w:id="764" w:author="Ally Hartzell" w:date="2024-12-09T13:02:00Z" w16du:dateUtc="2024-12-09T20:02:00Z">
        <w:r w:rsidR="009D343F">
          <w:rPr>
            <w:rFonts w:asciiTheme="majorBidi" w:eastAsia="Linux Libertine" w:hAnsiTheme="majorBidi" w:cstheme="majorBidi"/>
            <w:sz w:val="24"/>
            <w:szCs w:val="24"/>
          </w:rPr>
          <w:t xml:space="preserve"> </w:t>
        </w:r>
      </w:ins>
      <w:del w:id="765" w:author="Ally Hartzell" w:date="2024-12-09T13:02:00Z" w16du:dateUtc="2024-12-09T20:02:00Z">
        <w:r w:rsidR="00B96BD8" w:rsidRPr="000C5D54" w:rsidDel="009D343F">
          <w:rPr>
            <w:rFonts w:asciiTheme="majorBidi" w:eastAsia="Linux Libertine" w:hAnsiTheme="majorBidi" w:cstheme="majorBidi"/>
            <w:sz w:val="24"/>
            <w:szCs w:val="24"/>
          </w:rPr>
          <w:delText xml:space="preserve"> in order </w:delText>
        </w:r>
      </w:del>
      <w:r w:rsidR="00B96BD8" w:rsidRPr="000C5D54">
        <w:rPr>
          <w:rFonts w:asciiTheme="majorBidi" w:eastAsia="Linux Libertine" w:hAnsiTheme="majorBidi" w:cstheme="majorBidi"/>
          <w:sz w:val="24"/>
          <w:szCs w:val="24"/>
        </w:rPr>
        <w:t>to train models appropriately for a given set of PBMC data. Though our approach provides a best starting point with publicly</w:t>
      </w:r>
      <w:r w:rsidR="00540C4D">
        <w:rPr>
          <w:rFonts w:asciiTheme="majorBidi" w:eastAsia="Linux Libertine" w:hAnsiTheme="majorBidi" w:cstheme="majorBidi"/>
          <w:sz w:val="24"/>
          <w:szCs w:val="24"/>
        </w:rPr>
        <w:t xml:space="preserve"> </w:t>
      </w:r>
      <w:r w:rsidR="00B96BD8" w:rsidRPr="000C5D54">
        <w:rPr>
          <w:rFonts w:asciiTheme="majorBidi" w:eastAsia="Linux Libertine" w:hAnsiTheme="majorBidi" w:cstheme="majorBidi"/>
          <w:sz w:val="24"/>
          <w:szCs w:val="24"/>
        </w:rPr>
        <w:t xml:space="preserve">available methods and data, </w:t>
      </w:r>
      <w:del w:id="766" w:author="Ally Hartzell" w:date="2024-12-09T13:03:00Z" w16du:dateUtc="2024-12-09T20:03:00Z">
        <w:r w:rsidR="00B96BD8" w:rsidRPr="000C5D54" w:rsidDel="009D343F">
          <w:rPr>
            <w:rFonts w:asciiTheme="majorBidi" w:eastAsia="Linux Libertine" w:hAnsiTheme="majorBidi" w:cstheme="majorBidi"/>
            <w:sz w:val="24"/>
            <w:szCs w:val="24"/>
          </w:rPr>
          <w:delText xml:space="preserve">we assess that </w:delText>
        </w:r>
      </w:del>
      <w:r w:rsidR="00B96BD8" w:rsidRPr="000C5D54">
        <w:rPr>
          <w:rFonts w:asciiTheme="majorBidi" w:eastAsia="Linux Libertine" w:hAnsiTheme="majorBidi" w:cstheme="majorBidi"/>
          <w:sz w:val="24"/>
          <w:szCs w:val="24"/>
        </w:rPr>
        <w:t>our approach only serves as a likely generalization of clusters across the possible range of scan data in flow cytometry.</w:t>
      </w:r>
    </w:p>
    <w:p w14:paraId="3BF97D03" w14:textId="5FEB4DC0" w:rsidR="00B74DF1" w:rsidRPr="00B74DF1" w:rsidRDefault="00B74DF1" w:rsidP="00775F12">
      <w:pPr>
        <w:pBdr>
          <w:top w:val="nil"/>
          <w:left w:val="nil"/>
          <w:bottom w:val="nil"/>
          <w:right w:val="nil"/>
          <w:between w:val="nil"/>
        </w:pBdr>
        <w:tabs>
          <w:tab w:val="left" w:pos="360"/>
        </w:tabs>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b/>
          <w:bCs/>
          <w:sz w:val="24"/>
          <w:szCs w:val="24"/>
        </w:rPr>
        <w:t>7</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Recommendations</w:t>
      </w:r>
    </w:p>
    <w:p w14:paraId="044AD8C8" w14:textId="389071C5" w:rsidR="00653F60" w:rsidRDefault="00653F6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sz w:val="24"/>
          <w:szCs w:val="24"/>
        </w:rPr>
        <w:t xml:space="preserve">Downsampling and dimensionality reduction appear to be a necessity at the time of this article’s print when constrained to </w:t>
      </w:r>
      <w:proofErr w:type="gramStart"/>
      <w:r>
        <w:rPr>
          <w:rFonts w:asciiTheme="majorBidi" w:eastAsia="Linux Libertine" w:hAnsiTheme="majorBidi" w:cstheme="majorBidi"/>
          <w:sz w:val="24"/>
          <w:szCs w:val="24"/>
        </w:rPr>
        <w:t>no-cost</w:t>
      </w:r>
      <w:proofErr w:type="gramEnd"/>
      <w:r>
        <w:rPr>
          <w:rFonts w:asciiTheme="majorBidi" w:eastAsia="Linux Libertine" w:hAnsiTheme="majorBidi" w:cstheme="majorBidi"/>
          <w:sz w:val="24"/>
          <w:szCs w:val="24"/>
        </w:rPr>
        <w:t xml:space="preserve"> and low-cost hardware and software solutions when performing automated flow cytometry analysis. Unsupervised machine learning methods are advised for future experimentation and exploration due to the inherent problem of not knowing the structure of the cellular data beforehand. If automation is required for other algorithms, cross-validation on different cluster sizes is highly recommended to reflect the structure of the data.</w:t>
      </w:r>
    </w:p>
    <w:p w14:paraId="606E3963" w14:textId="48F3516A" w:rsidR="00653F60" w:rsidRDefault="00653F60" w:rsidP="00775F12">
      <w:pPr>
        <w:pBdr>
          <w:top w:val="nil"/>
          <w:left w:val="nil"/>
          <w:bottom w:val="nil"/>
          <w:right w:val="nil"/>
          <w:between w:val="nil"/>
        </w:pBdr>
        <w:spacing w:beforeLines="30" w:before="72" w:afterLines="30" w:after="72"/>
        <w:rPr>
          <w:ins w:id="767" w:author="Alexis Jones" w:date="2024-12-08T10:59:00Z" w16du:dateUtc="2024-12-08T16:59:00Z"/>
          <w:rFonts w:asciiTheme="majorBidi" w:eastAsia="Linux Libertine" w:hAnsiTheme="majorBidi" w:cstheme="majorBidi"/>
          <w:sz w:val="24"/>
          <w:szCs w:val="24"/>
        </w:rPr>
      </w:pPr>
      <w:r>
        <w:rPr>
          <w:rFonts w:asciiTheme="majorBidi" w:eastAsia="Linux Libertine" w:hAnsiTheme="majorBidi" w:cstheme="majorBidi"/>
          <w:sz w:val="24"/>
          <w:szCs w:val="24"/>
        </w:rPr>
        <w:t xml:space="preserve">Next steps include refining </w:t>
      </w:r>
      <w:proofErr w:type="spellStart"/>
      <w:ins w:id="768" w:author="Alexis Jones" w:date="2024-12-08T10:59:00Z" w16du:dateUtc="2024-12-08T16:59:00Z">
        <w:r w:rsidR="009A5262">
          <w:rPr>
            <w:rFonts w:asciiTheme="majorBidi" w:eastAsia="Linux Libertine" w:hAnsiTheme="majorBidi" w:cstheme="majorBidi"/>
            <w:sz w:val="24"/>
            <w:szCs w:val="24"/>
          </w:rPr>
          <w:t>d</w:t>
        </w:r>
      </w:ins>
      <w:del w:id="769" w:author="Alexis Jones" w:date="2024-12-08T10:59:00Z" w16du:dateUtc="2024-12-08T16:59:00Z">
        <w:r w:rsidDel="009A5262">
          <w:rPr>
            <w:rFonts w:asciiTheme="majorBidi" w:eastAsia="Linux Libertine" w:hAnsiTheme="majorBidi" w:cstheme="majorBidi"/>
            <w:sz w:val="24"/>
            <w:szCs w:val="24"/>
          </w:rPr>
          <w:delText>D</w:delText>
        </w:r>
      </w:del>
      <w:r>
        <w:rPr>
          <w:rFonts w:asciiTheme="majorBidi" w:eastAsia="Linux Libertine" w:hAnsiTheme="majorBidi" w:cstheme="majorBidi"/>
          <w:sz w:val="24"/>
          <w:szCs w:val="24"/>
        </w:rPr>
        <w:t>ownsampling</w:t>
      </w:r>
      <w:proofErr w:type="spellEnd"/>
      <w:r>
        <w:rPr>
          <w:rFonts w:asciiTheme="majorBidi" w:eastAsia="Linux Libertine" w:hAnsiTheme="majorBidi" w:cstheme="majorBidi"/>
          <w:sz w:val="24"/>
          <w:szCs w:val="24"/>
        </w:rPr>
        <w:t xml:space="preserve"> and PCA processes that optimize the balance of preserving the local structures of data for clustering purposes and the global structures of data for interpretability when mapping results to markers, which are required for determining the type of cell being observed.</w:t>
      </w:r>
    </w:p>
    <w:p w14:paraId="75B2B8B1" w14:textId="77777777" w:rsidR="009A5262" w:rsidRPr="000C5D54" w:rsidRDefault="009A526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3DDA7BEB" w14:textId="0092DBFB" w:rsidR="00AA0E59" w:rsidRPr="00E061A1" w:rsidRDefault="00445224" w:rsidP="00775F12">
      <w:pPr>
        <w:pBdr>
          <w:top w:val="nil"/>
          <w:left w:val="nil"/>
          <w:bottom w:val="nil"/>
          <w:right w:val="nil"/>
          <w:between w:val="nil"/>
        </w:pBdr>
        <w:spacing w:beforeLines="30" w:before="72" w:afterLines="30" w:after="72"/>
        <w:jc w:val="left"/>
        <w:rPr>
          <w:rFonts w:asciiTheme="majorBidi" w:eastAsia="Linux Libertine" w:hAnsiTheme="majorBidi" w:cstheme="majorBidi"/>
          <w:b/>
          <w:color w:val="000000"/>
          <w:sz w:val="24"/>
          <w:szCs w:val="24"/>
          <w:shd w:val="clear" w:color="auto" w:fill="CFE2F3"/>
        </w:rPr>
      </w:pPr>
      <w:r w:rsidRPr="00B7297E">
        <w:rPr>
          <w:rFonts w:asciiTheme="majorBidi" w:eastAsia="Linux Libertine" w:hAnsiTheme="majorBidi" w:cstheme="majorBidi"/>
          <w:b/>
          <w:color w:val="000000"/>
          <w:sz w:val="24"/>
          <w:szCs w:val="24"/>
        </w:rPr>
        <w:t>References</w:t>
      </w:r>
      <w:r>
        <w:rPr>
          <w:rFonts w:asciiTheme="majorBidi" w:eastAsia="Linux Libertine" w:hAnsiTheme="majorBidi" w:cstheme="majorBidi"/>
          <w:b/>
          <w:color w:val="000000"/>
          <w:sz w:val="24"/>
          <w:szCs w:val="24"/>
          <w:shd w:val="clear" w:color="auto" w:fill="CFE2F3"/>
        </w:rPr>
        <w:t xml:space="preserve"> </w:t>
      </w:r>
    </w:p>
    <w:p w14:paraId="7C132A14" w14:textId="2934459F"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Beckman Coulter. (2022).</w:t>
      </w:r>
      <w:ins w:id="770" w:author="Ally Hartzell" w:date="2024-12-09T12:57:00Z" w16du:dateUtc="2024-12-09T19:57:00Z">
        <w:r w:rsidR="009D343F">
          <w:rPr>
            <w:rFonts w:asciiTheme="majorBidi" w:eastAsia="Linux Libertine" w:hAnsiTheme="majorBidi" w:cstheme="majorBidi"/>
            <w:color w:val="000000"/>
            <w:sz w:val="24"/>
            <w:szCs w:val="24"/>
          </w:rPr>
          <w:t xml:space="preserve"> </w:t>
        </w:r>
      </w:ins>
      <w:del w:id="771" w:author="Ally Hartzell" w:date="2024-12-09T12:57:00Z" w16du:dateUtc="2024-12-09T19:57:00Z">
        <w:r w:rsidRPr="00F33643" w:rsidDel="009D343F">
          <w:rPr>
            <w:rFonts w:asciiTheme="majorBidi" w:eastAsia="Linux Libertine" w:hAnsiTheme="majorBidi" w:cstheme="majorBidi"/>
            <w:color w:val="000000"/>
            <w:sz w:val="24"/>
            <w:szCs w:val="24"/>
          </w:rPr>
          <w:delText> </w:delText>
        </w:r>
      </w:del>
      <w:r w:rsidRPr="00F33643">
        <w:rPr>
          <w:rFonts w:asciiTheme="majorBidi" w:eastAsia="Linux Libertine" w:hAnsiTheme="majorBidi" w:cstheme="majorBidi"/>
          <w:i/>
          <w:iCs/>
          <w:color w:val="000000"/>
          <w:sz w:val="24"/>
          <w:szCs w:val="24"/>
        </w:rPr>
        <w:t>Automatic gating</w:t>
      </w:r>
      <w:del w:id="772" w:author="Ally Hartzell" w:date="2024-12-09T12:57:00Z" w16du:dateUtc="2024-12-09T19:57:00Z">
        <w:r w:rsidRPr="00F33643" w:rsidDel="009D343F">
          <w:rPr>
            <w:rFonts w:asciiTheme="majorBidi" w:eastAsia="Linux Libertine" w:hAnsiTheme="majorBidi" w:cstheme="majorBidi"/>
            <w:i/>
            <w:iCs/>
            <w:color w:val="000000"/>
            <w:sz w:val="24"/>
            <w:szCs w:val="24"/>
          </w:rPr>
          <w:delText xml:space="preserve"> - Beckman Coulter</w:delText>
        </w:r>
      </w:del>
      <w:r w:rsidRPr="00F33643">
        <w:rPr>
          <w:rFonts w:asciiTheme="majorBidi" w:eastAsia="Linux Libertine" w:hAnsiTheme="majorBidi" w:cstheme="majorBidi"/>
          <w:color w:val="000000"/>
          <w:sz w:val="24"/>
          <w:szCs w:val="24"/>
        </w:rPr>
        <w:t xml:space="preserve">. </w:t>
      </w:r>
      <w:del w:id="773" w:author="Ally Hartzell" w:date="2024-12-09T12:58:00Z" w16du:dateUtc="2024-12-09T19:58:00Z">
        <w:r w:rsidRPr="00F33643" w:rsidDel="009D343F">
          <w:rPr>
            <w:rFonts w:asciiTheme="majorBidi" w:eastAsia="Linux Libertine" w:hAnsiTheme="majorBidi" w:cstheme="majorBidi"/>
            <w:color w:val="000000"/>
            <w:sz w:val="24"/>
            <w:szCs w:val="24"/>
          </w:rPr>
          <w:delText xml:space="preserve">Flow Cytometry. </w:delText>
        </w:r>
      </w:del>
      <w:r w:rsidRPr="009D343F">
        <w:rPr>
          <w:color w:val="000000" w:themeColor="text1"/>
          <w:rPrChange w:id="774" w:author="Alexis Jones" w:date="2024-12-07T21:12:00Z" w16du:dateUtc="2024-12-08T03:12:00Z">
            <w:rPr/>
          </w:rPrChange>
        </w:rPr>
        <w:fldChar w:fldCharType="begin"/>
      </w:r>
      <w:r w:rsidRPr="006D31BA">
        <w:rPr>
          <w:color w:val="000000" w:themeColor="text1"/>
          <w:rPrChange w:id="775" w:author="Alexis Jones" w:date="2024-12-07T21:12:00Z" w16du:dateUtc="2024-12-08T03:12:00Z">
            <w:rPr/>
          </w:rPrChange>
        </w:rPr>
        <w:instrText>HYPERLINK "https://www.beckman.com/flow-cytometry/software/cytobank-premium/learning-center/automatic-gating"</w:instrText>
      </w:r>
      <w:r w:rsidRPr="000146BB">
        <w:rPr>
          <w:color w:val="000000" w:themeColor="text1"/>
        </w:rPr>
      </w:r>
      <w:r w:rsidRPr="009D343F">
        <w:rPr>
          <w:rPrChange w:id="776" w:author="Alexis Jones" w:date="2024-12-07T21:12:00Z" w16du:dateUtc="2024-12-08T03:12:00Z">
            <w:rPr>
              <w:rStyle w:val="Hyperlink"/>
              <w:rFonts w:asciiTheme="majorBidi" w:eastAsia="Linux Libertine" w:hAnsiTheme="majorBidi" w:cstheme="majorBidi"/>
              <w:sz w:val="24"/>
              <w:szCs w:val="24"/>
            </w:rPr>
          </w:rPrChange>
        </w:rPr>
        <w:fldChar w:fldCharType="separate"/>
      </w:r>
      <w:r w:rsidRPr="009D343F">
        <w:rPr>
          <w:rStyle w:val="Hyperlink"/>
          <w:rFonts w:asciiTheme="majorBidi" w:eastAsia="Linux Libertine" w:hAnsiTheme="majorBidi" w:cstheme="majorBidi"/>
          <w:sz w:val="24"/>
          <w:szCs w:val="24"/>
        </w:rPr>
        <w:t>https://www.beckman.com/flow-cytometry/software/cytobank-premium/learning-center/automatic-gating</w:t>
      </w:r>
      <w:r w:rsidRPr="009D343F">
        <w:rPr>
          <w:rStyle w:val="Hyperlink"/>
          <w:rFonts w:asciiTheme="majorBidi" w:eastAsia="Linux Libertine" w:hAnsiTheme="majorBidi" w:cstheme="majorBidi"/>
          <w:sz w:val="24"/>
          <w:szCs w:val="24"/>
        </w:rPr>
        <w:fldChar w:fldCharType="end"/>
      </w:r>
      <w:r w:rsidRPr="006D31BA">
        <w:rPr>
          <w:rFonts w:asciiTheme="majorBidi" w:eastAsia="Linux Libertine" w:hAnsiTheme="majorBidi" w:cstheme="majorBidi"/>
          <w:color w:val="000000" w:themeColor="text1"/>
          <w:sz w:val="24"/>
          <w:szCs w:val="24"/>
          <w:rPrChange w:id="777" w:author="Alexis Jones" w:date="2024-12-07T21:12:00Z" w16du:dateUtc="2024-12-08T03:12:00Z">
            <w:rPr>
              <w:rFonts w:asciiTheme="majorBidi" w:eastAsia="Linux Libertine" w:hAnsiTheme="majorBidi" w:cstheme="majorBidi"/>
              <w:color w:val="000000"/>
              <w:sz w:val="24"/>
              <w:szCs w:val="24"/>
            </w:rPr>
          </w:rPrChange>
        </w:rPr>
        <w:t xml:space="preserve"> </w:t>
      </w:r>
    </w:p>
    <w:p w14:paraId="384C3A49" w14:textId="0AB02AD8" w:rsidR="00E20388" w:rsidRPr="00E20388" w:rsidRDefault="00E20388"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Brestoff</w:t>
      </w:r>
      <w:proofErr w:type="spellEnd"/>
      <w:r>
        <w:rPr>
          <w:rFonts w:asciiTheme="majorBidi" w:eastAsia="Linux Libertine" w:hAnsiTheme="majorBidi" w:cstheme="majorBidi"/>
          <w:color w:val="000000"/>
          <w:sz w:val="24"/>
          <w:szCs w:val="24"/>
        </w:rPr>
        <w:t xml:space="preserve">, J. R., &amp; Frater, J. L. (2022). Contemporary challenges in clinical flow cytometry: Small samples, big data, little time. </w:t>
      </w:r>
      <w:r>
        <w:rPr>
          <w:rFonts w:asciiTheme="majorBidi" w:eastAsia="Linux Libertine" w:hAnsiTheme="majorBidi" w:cstheme="majorBidi"/>
          <w:i/>
          <w:iCs/>
          <w:color w:val="000000"/>
          <w:sz w:val="24"/>
          <w:szCs w:val="24"/>
        </w:rPr>
        <w:t>Journal of Applied Laboratory Medicine</w:t>
      </w:r>
      <w:r>
        <w:rPr>
          <w:rFonts w:asciiTheme="majorBidi" w:eastAsia="Linux Libertine" w:hAnsiTheme="majorBidi" w:cstheme="majorBidi"/>
          <w:color w:val="000000"/>
          <w:sz w:val="24"/>
          <w:szCs w:val="24"/>
        </w:rPr>
        <w:t xml:space="preserve">, </w:t>
      </w:r>
      <w:r>
        <w:rPr>
          <w:rFonts w:asciiTheme="majorBidi" w:eastAsia="Linux Libertine" w:hAnsiTheme="majorBidi" w:cstheme="majorBidi"/>
          <w:i/>
          <w:iCs/>
          <w:color w:val="000000"/>
          <w:sz w:val="24"/>
          <w:szCs w:val="24"/>
        </w:rPr>
        <w:t>7</w:t>
      </w:r>
      <w:r>
        <w:rPr>
          <w:rFonts w:asciiTheme="majorBidi" w:eastAsia="Linux Libertine" w:hAnsiTheme="majorBidi" w:cstheme="majorBidi"/>
          <w:color w:val="000000"/>
          <w:sz w:val="24"/>
          <w:szCs w:val="24"/>
        </w:rPr>
        <w:t>(22), 931</w:t>
      </w:r>
      <w:del w:id="778" w:author="Alexis Jones" w:date="2024-12-07T21:12:00Z" w16du:dateUtc="2024-12-08T03:12:00Z">
        <w:r w:rsidDel="006D31BA">
          <w:rPr>
            <w:rFonts w:asciiTheme="majorBidi" w:eastAsia="Linux Libertine" w:hAnsiTheme="majorBidi" w:cstheme="majorBidi"/>
            <w:color w:val="000000"/>
            <w:sz w:val="24"/>
            <w:szCs w:val="24"/>
          </w:rPr>
          <w:delText>-</w:delText>
        </w:r>
      </w:del>
      <w:ins w:id="779" w:author="Alexis Jones" w:date="2024-12-07T21:12:00Z" w16du:dateUtc="2024-12-08T03:12:00Z">
        <w:r w:rsidR="006D31BA">
          <w:rPr>
            <w:rFonts w:asciiTheme="majorBidi" w:eastAsia="Linux Libertine" w:hAnsiTheme="majorBidi" w:cstheme="majorBidi"/>
            <w:color w:val="000000"/>
            <w:sz w:val="24"/>
            <w:szCs w:val="24"/>
          </w:rPr>
          <w:t>–</w:t>
        </w:r>
      </w:ins>
      <w:r>
        <w:rPr>
          <w:rFonts w:asciiTheme="majorBidi" w:eastAsia="Linux Libertine" w:hAnsiTheme="majorBidi" w:cstheme="majorBidi"/>
          <w:color w:val="000000"/>
          <w:sz w:val="24"/>
          <w:szCs w:val="24"/>
        </w:rPr>
        <w:t xml:space="preserve">944. </w:t>
      </w:r>
      <w:r w:rsidRPr="009D343F">
        <w:rPr>
          <w:color w:val="000000" w:themeColor="text1"/>
          <w:rPrChange w:id="780" w:author="Alexis Jones" w:date="2024-12-07T21:13:00Z" w16du:dateUtc="2024-12-08T03:13:00Z">
            <w:rPr/>
          </w:rPrChange>
        </w:rPr>
        <w:fldChar w:fldCharType="begin"/>
      </w:r>
      <w:r w:rsidRPr="006D31BA">
        <w:rPr>
          <w:color w:val="000000" w:themeColor="text1"/>
          <w:rPrChange w:id="781" w:author="Alexis Jones" w:date="2024-12-07T21:13:00Z" w16du:dateUtc="2024-12-08T03:13:00Z">
            <w:rPr/>
          </w:rPrChange>
        </w:rPr>
        <w:instrText>HYPERLINK "https://doi.org/10.1093/jalm/jfab176"</w:instrText>
      </w:r>
      <w:r w:rsidRPr="000146BB">
        <w:rPr>
          <w:color w:val="000000" w:themeColor="text1"/>
        </w:rPr>
      </w:r>
      <w:r w:rsidRPr="009D343F">
        <w:rPr>
          <w:rPrChange w:id="782" w:author="Alexis Jones" w:date="2024-12-07T21:13:00Z" w16du:dateUtc="2024-12-08T03:13:00Z">
            <w:rPr>
              <w:rStyle w:val="Hyperlink"/>
              <w:rFonts w:asciiTheme="majorBidi" w:eastAsia="Linux Libertine" w:hAnsiTheme="majorBidi" w:cstheme="majorBidi"/>
              <w:sz w:val="24"/>
              <w:szCs w:val="24"/>
            </w:rPr>
          </w:rPrChange>
        </w:rPr>
        <w:fldChar w:fldCharType="separate"/>
      </w:r>
      <w:r w:rsidRPr="009D343F">
        <w:rPr>
          <w:rStyle w:val="Hyperlink"/>
          <w:rFonts w:asciiTheme="majorBidi" w:eastAsia="Linux Libertine" w:hAnsiTheme="majorBidi" w:cstheme="majorBidi"/>
          <w:sz w:val="24"/>
          <w:szCs w:val="24"/>
        </w:rPr>
        <w:t>https://doi.org/10.1093/jalm/jfab176</w:t>
      </w:r>
      <w:r w:rsidRPr="009D343F">
        <w:rPr>
          <w:rStyle w:val="Hyperlink"/>
          <w:rFonts w:asciiTheme="majorBidi" w:eastAsia="Linux Libertine" w:hAnsiTheme="majorBidi" w:cstheme="majorBidi"/>
          <w:sz w:val="24"/>
          <w:szCs w:val="24"/>
        </w:rPr>
        <w:fldChar w:fldCharType="end"/>
      </w:r>
    </w:p>
    <w:p w14:paraId="7C3A1CA4" w14:textId="65D126AA" w:rsidR="00A3398C" w:rsidRDefault="00A3398C"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A3398C">
        <w:rPr>
          <w:rFonts w:asciiTheme="majorBidi" w:eastAsia="Linux Libertine" w:hAnsiTheme="majorBidi" w:cstheme="majorBidi"/>
          <w:color w:val="000000"/>
          <w:sz w:val="24"/>
          <w:szCs w:val="24"/>
        </w:rPr>
        <w:t>Cossarizza</w:t>
      </w:r>
      <w:proofErr w:type="spellEnd"/>
      <w:r w:rsidRPr="00A3398C">
        <w:rPr>
          <w:rFonts w:asciiTheme="majorBidi" w:eastAsia="Linux Libertine" w:hAnsiTheme="majorBidi" w:cstheme="majorBidi"/>
          <w:color w:val="000000"/>
          <w:sz w:val="24"/>
          <w:szCs w:val="24"/>
        </w:rPr>
        <w:t xml:space="preserve">, A., Chang, H. D., </w:t>
      </w:r>
      <w:proofErr w:type="spellStart"/>
      <w:r w:rsidRPr="00A3398C">
        <w:rPr>
          <w:rFonts w:asciiTheme="majorBidi" w:eastAsia="Linux Libertine" w:hAnsiTheme="majorBidi" w:cstheme="majorBidi"/>
          <w:color w:val="000000"/>
          <w:sz w:val="24"/>
          <w:szCs w:val="24"/>
        </w:rPr>
        <w:t>Radbruch</w:t>
      </w:r>
      <w:proofErr w:type="spellEnd"/>
      <w:r w:rsidRPr="00A3398C">
        <w:rPr>
          <w:rFonts w:asciiTheme="majorBidi" w:eastAsia="Linux Libertine" w:hAnsiTheme="majorBidi" w:cstheme="majorBidi"/>
          <w:color w:val="000000"/>
          <w:sz w:val="24"/>
          <w:szCs w:val="24"/>
        </w:rPr>
        <w:t>, A., Acs, A., Adam, D., Adam-</w:t>
      </w:r>
      <w:proofErr w:type="spellStart"/>
      <w:r w:rsidRPr="00A3398C">
        <w:rPr>
          <w:rFonts w:asciiTheme="majorBidi" w:eastAsia="Linux Libertine" w:hAnsiTheme="majorBidi" w:cstheme="majorBidi"/>
          <w:color w:val="000000"/>
          <w:sz w:val="24"/>
          <w:szCs w:val="24"/>
        </w:rPr>
        <w:t>Klages</w:t>
      </w:r>
      <w:proofErr w:type="spellEnd"/>
      <w:r w:rsidRPr="00A3398C">
        <w:rPr>
          <w:rFonts w:asciiTheme="majorBidi" w:eastAsia="Linux Libertine" w:hAnsiTheme="majorBidi" w:cstheme="majorBidi"/>
          <w:color w:val="000000"/>
          <w:sz w:val="24"/>
          <w:szCs w:val="24"/>
        </w:rPr>
        <w:t xml:space="preserve">, S., </w:t>
      </w:r>
      <w:proofErr w:type="spellStart"/>
      <w:r w:rsidRPr="00A3398C">
        <w:rPr>
          <w:rFonts w:asciiTheme="majorBidi" w:eastAsia="Linux Libertine" w:hAnsiTheme="majorBidi" w:cstheme="majorBidi"/>
          <w:color w:val="000000"/>
          <w:sz w:val="24"/>
          <w:szCs w:val="24"/>
        </w:rPr>
        <w:t>Agace</w:t>
      </w:r>
      <w:proofErr w:type="spellEnd"/>
      <w:r w:rsidRPr="00A3398C">
        <w:rPr>
          <w:rFonts w:asciiTheme="majorBidi" w:eastAsia="Linux Libertine" w:hAnsiTheme="majorBidi" w:cstheme="majorBidi"/>
          <w:color w:val="000000"/>
          <w:sz w:val="24"/>
          <w:szCs w:val="24"/>
        </w:rPr>
        <w:t xml:space="preserve">, W. W., </w:t>
      </w:r>
      <w:proofErr w:type="spellStart"/>
      <w:r w:rsidRPr="00A3398C">
        <w:rPr>
          <w:rFonts w:asciiTheme="majorBidi" w:eastAsia="Linux Libertine" w:hAnsiTheme="majorBidi" w:cstheme="majorBidi"/>
          <w:color w:val="000000"/>
          <w:sz w:val="24"/>
          <w:szCs w:val="24"/>
        </w:rPr>
        <w:t>Aghaeepour</w:t>
      </w:r>
      <w:proofErr w:type="spellEnd"/>
      <w:r w:rsidRPr="00A3398C">
        <w:rPr>
          <w:rFonts w:asciiTheme="majorBidi" w:eastAsia="Linux Libertine" w:hAnsiTheme="majorBidi" w:cstheme="majorBidi"/>
          <w:color w:val="000000"/>
          <w:sz w:val="24"/>
          <w:szCs w:val="24"/>
        </w:rPr>
        <w:t xml:space="preserve">, N., </w:t>
      </w:r>
      <w:proofErr w:type="spellStart"/>
      <w:r w:rsidRPr="00A3398C">
        <w:rPr>
          <w:rFonts w:asciiTheme="majorBidi" w:eastAsia="Linux Libertine" w:hAnsiTheme="majorBidi" w:cstheme="majorBidi"/>
          <w:color w:val="000000"/>
          <w:sz w:val="24"/>
          <w:szCs w:val="24"/>
        </w:rPr>
        <w:t>Akdis</w:t>
      </w:r>
      <w:proofErr w:type="spellEnd"/>
      <w:r w:rsidRPr="00A3398C">
        <w:rPr>
          <w:rFonts w:asciiTheme="majorBidi" w:eastAsia="Linux Libertine" w:hAnsiTheme="majorBidi" w:cstheme="majorBidi"/>
          <w:color w:val="000000"/>
          <w:sz w:val="24"/>
          <w:szCs w:val="24"/>
        </w:rPr>
        <w:t xml:space="preserve">, M., </w:t>
      </w:r>
      <w:proofErr w:type="spellStart"/>
      <w:r w:rsidRPr="00A3398C">
        <w:rPr>
          <w:rFonts w:asciiTheme="majorBidi" w:eastAsia="Linux Libertine" w:hAnsiTheme="majorBidi" w:cstheme="majorBidi"/>
          <w:color w:val="000000"/>
          <w:sz w:val="24"/>
          <w:szCs w:val="24"/>
        </w:rPr>
        <w:t>Allez</w:t>
      </w:r>
      <w:proofErr w:type="spellEnd"/>
      <w:r w:rsidRPr="00A3398C">
        <w:rPr>
          <w:rFonts w:asciiTheme="majorBidi" w:eastAsia="Linux Libertine" w:hAnsiTheme="majorBidi" w:cstheme="majorBidi"/>
          <w:color w:val="000000"/>
          <w:sz w:val="24"/>
          <w:szCs w:val="24"/>
        </w:rPr>
        <w:t xml:space="preserve">, M., Almeida, L. N., </w:t>
      </w:r>
      <w:proofErr w:type="spellStart"/>
      <w:r w:rsidRPr="00A3398C">
        <w:rPr>
          <w:rFonts w:asciiTheme="majorBidi" w:eastAsia="Linux Libertine" w:hAnsiTheme="majorBidi" w:cstheme="majorBidi"/>
          <w:color w:val="000000"/>
          <w:sz w:val="24"/>
          <w:szCs w:val="24"/>
        </w:rPr>
        <w:t>Alvisi</w:t>
      </w:r>
      <w:proofErr w:type="spellEnd"/>
      <w:r w:rsidRPr="00A3398C">
        <w:rPr>
          <w:rFonts w:asciiTheme="majorBidi" w:eastAsia="Linux Libertine" w:hAnsiTheme="majorBidi" w:cstheme="majorBidi"/>
          <w:color w:val="000000"/>
          <w:sz w:val="24"/>
          <w:szCs w:val="24"/>
        </w:rPr>
        <w:t xml:space="preserve">, G., Anderson, G., </w:t>
      </w:r>
      <w:proofErr w:type="spellStart"/>
      <w:r w:rsidRPr="00A3398C">
        <w:rPr>
          <w:rFonts w:asciiTheme="majorBidi" w:eastAsia="Linux Libertine" w:hAnsiTheme="majorBidi" w:cstheme="majorBidi"/>
          <w:color w:val="000000"/>
          <w:sz w:val="24"/>
          <w:szCs w:val="24"/>
        </w:rPr>
        <w:t>Andrä</w:t>
      </w:r>
      <w:proofErr w:type="spellEnd"/>
      <w:r w:rsidRPr="00A3398C">
        <w:rPr>
          <w:rFonts w:asciiTheme="majorBidi" w:eastAsia="Linux Libertine" w:hAnsiTheme="majorBidi" w:cstheme="majorBidi"/>
          <w:color w:val="000000"/>
          <w:sz w:val="24"/>
          <w:szCs w:val="24"/>
        </w:rPr>
        <w:t xml:space="preserve">, I., </w:t>
      </w:r>
      <w:proofErr w:type="spellStart"/>
      <w:r w:rsidRPr="00A3398C">
        <w:rPr>
          <w:rFonts w:asciiTheme="majorBidi" w:eastAsia="Linux Libertine" w:hAnsiTheme="majorBidi" w:cstheme="majorBidi"/>
          <w:color w:val="000000"/>
          <w:sz w:val="24"/>
          <w:szCs w:val="24"/>
        </w:rPr>
        <w:t>Annunziato</w:t>
      </w:r>
      <w:proofErr w:type="spellEnd"/>
      <w:r w:rsidRPr="00A3398C">
        <w:rPr>
          <w:rFonts w:asciiTheme="majorBidi" w:eastAsia="Linux Libertine" w:hAnsiTheme="majorBidi" w:cstheme="majorBidi"/>
          <w:color w:val="000000"/>
          <w:sz w:val="24"/>
          <w:szCs w:val="24"/>
        </w:rPr>
        <w:t xml:space="preserve">, F., Anselmo, A., Bacher, P., </w:t>
      </w:r>
      <w:proofErr w:type="spellStart"/>
      <w:r w:rsidRPr="00A3398C">
        <w:rPr>
          <w:rFonts w:asciiTheme="majorBidi" w:eastAsia="Linux Libertine" w:hAnsiTheme="majorBidi" w:cstheme="majorBidi"/>
          <w:color w:val="000000"/>
          <w:sz w:val="24"/>
          <w:szCs w:val="24"/>
        </w:rPr>
        <w:t>Baldari</w:t>
      </w:r>
      <w:proofErr w:type="spellEnd"/>
      <w:r w:rsidRPr="00A3398C">
        <w:rPr>
          <w:rFonts w:asciiTheme="majorBidi" w:eastAsia="Linux Libertine" w:hAnsiTheme="majorBidi" w:cstheme="majorBidi"/>
          <w:color w:val="000000"/>
          <w:sz w:val="24"/>
          <w:szCs w:val="24"/>
        </w:rPr>
        <w:t xml:space="preserve">, C. T., Bari, S., Barnaba, V., … </w:t>
      </w:r>
      <w:proofErr w:type="spellStart"/>
      <w:r w:rsidRPr="00A3398C">
        <w:rPr>
          <w:rFonts w:asciiTheme="majorBidi" w:eastAsia="Linux Libertine" w:hAnsiTheme="majorBidi" w:cstheme="majorBidi"/>
          <w:color w:val="000000"/>
          <w:sz w:val="24"/>
          <w:szCs w:val="24"/>
        </w:rPr>
        <w:t>Zychlinsky</w:t>
      </w:r>
      <w:proofErr w:type="spellEnd"/>
      <w:r w:rsidRPr="00A3398C">
        <w:rPr>
          <w:rFonts w:asciiTheme="majorBidi" w:eastAsia="Linux Libertine" w:hAnsiTheme="majorBidi" w:cstheme="majorBidi"/>
          <w:color w:val="000000"/>
          <w:sz w:val="24"/>
          <w:szCs w:val="24"/>
        </w:rPr>
        <w:t>, A. (2019). Guidelines for the use of flow cytometry and cell sorting in immunological studies (</w:t>
      </w:r>
      <w:del w:id="783" w:author="Alexis Jones" w:date="2024-12-07T21:13:00Z" w16du:dateUtc="2024-12-08T03:13:00Z">
        <w:r w:rsidRPr="00A3398C" w:rsidDel="006D31BA">
          <w:rPr>
            <w:rFonts w:asciiTheme="majorBidi" w:eastAsia="Linux Libertine" w:hAnsiTheme="majorBidi" w:cstheme="majorBidi"/>
            <w:color w:val="000000"/>
            <w:sz w:val="24"/>
            <w:szCs w:val="24"/>
          </w:rPr>
          <w:delText xml:space="preserve">second </w:delText>
        </w:r>
      </w:del>
      <w:ins w:id="784" w:author="Alexis Jones" w:date="2024-12-07T21:13:00Z" w16du:dateUtc="2024-12-08T03:13:00Z">
        <w:r w:rsidR="006D31BA">
          <w:rPr>
            <w:rFonts w:asciiTheme="majorBidi" w:eastAsia="Linux Libertine" w:hAnsiTheme="majorBidi" w:cstheme="majorBidi"/>
            <w:color w:val="000000"/>
            <w:sz w:val="24"/>
            <w:szCs w:val="24"/>
          </w:rPr>
          <w:t>2nd</w:t>
        </w:r>
        <w:r w:rsidR="006D31BA" w:rsidRPr="00A3398C">
          <w:rPr>
            <w:rFonts w:asciiTheme="majorBidi" w:eastAsia="Linux Libertine" w:hAnsiTheme="majorBidi" w:cstheme="majorBidi"/>
            <w:color w:val="000000"/>
            <w:sz w:val="24"/>
            <w:szCs w:val="24"/>
          </w:rPr>
          <w:t xml:space="preserve"> </w:t>
        </w:r>
      </w:ins>
      <w:r w:rsidRPr="00A3398C">
        <w:rPr>
          <w:rFonts w:asciiTheme="majorBidi" w:eastAsia="Linux Libertine" w:hAnsiTheme="majorBidi" w:cstheme="majorBidi"/>
          <w:color w:val="000000"/>
          <w:sz w:val="24"/>
          <w:szCs w:val="24"/>
        </w:rPr>
        <w:t>ed</w:t>
      </w:r>
      <w:ins w:id="785" w:author="Alexis Jones" w:date="2024-12-07T21:13:00Z" w16du:dateUtc="2024-12-08T03:13:00Z">
        <w:r w:rsidR="006D31BA">
          <w:rPr>
            <w:rFonts w:asciiTheme="majorBidi" w:eastAsia="Linux Libertine" w:hAnsiTheme="majorBidi" w:cstheme="majorBidi"/>
            <w:color w:val="000000"/>
            <w:sz w:val="24"/>
            <w:szCs w:val="24"/>
          </w:rPr>
          <w:t>.</w:t>
        </w:r>
      </w:ins>
      <w:del w:id="786" w:author="Alexis Jones" w:date="2024-12-07T21:13:00Z" w16du:dateUtc="2024-12-08T03:13:00Z">
        <w:r w:rsidRPr="00A3398C" w:rsidDel="006D31BA">
          <w:rPr>
            <w:rFonts w:asciiTheme="majorBidi" w:eastAsia="Linux Libertine" w:hAnsiTheme="majorBidi" w:cstheme="majorBidi"/>
            <w:color w:val="000000"/>
            <w:sz w:val="24"/>
            <w:szCs w:val="24"/>
          </w:rPr>
          <w:delText>ition</w:delText>
        </w:r>
      </w:del>
      <w:r w:rsidRPr="00A3398C">
        <w:rPr>
          <w:rFonts w:asciiTheme="majorBidi" w:eastAsia="Linux Libertine" w:hAnsiTheme="majorBidi" w:cstheme="majorBidi"/>
          <w:color w:val="000000"/>
          <w:sz w:val="24"/>
          <w:szCs w:val="24"/>
        </w:rPr>
        <w:t>).</w:t>
      </w:r>
      <w:ins w:id="787" w:author="Ally Hartzell" w:date="2024-12-09T12:58:00Z" w16du:dateUtc="2024-12-09T19:58:00Z">
        <w:r w:rsidR="009D343F">
          <w:rPr>
            <w:rFonts w:asciiTheme="majorBidi" w:eastAsia="Linux Libertine" w:hAnsiTheme="majorBidi" w:cstheme="majorBidi"/>
            <w:color w:val="000000"/>
            <w:sz w:val="24"/>
            <w:szCs w:val="24"/>
          </w:rPr>
          <w:t xml:space="preserve"> </w:t>
        </w:r>
      </w:ins>
      <w:del w:id="788" w:author="Ally Hartzell" w:date="2024-12-09T12:58:00Z" w16du:dateUtc="2024-12-09T19:58:00Z">
        <w:r w:rsidRPr="00A3398C" w:rsidDel="009D343F">
          <w:rPr>
            <w:rFonts w:asciiTheme="majorBidi" w:eastAsia="Linux Libertine" w:hAnsiTheme="majorBidi" w:cstheme="majorBidi"/>
            <w:color w:val="000000"/>
            <w:sz w:val="24"/>
            <w:szCs w:val="24"/>
          </w:rPr>
          <w:delText> </w:delText>
        </w:r>
      </w:del>
      <w:r w:rsidRPr="00A3398C">
        <w:rPr>
          <w:rFonts w:asciiTheme="majorBidi" w:eastAsia="Linux Libertine" w:hAnsiTheme="majorBidi" w:cstheme="majorBidi"/>
          <w:i/>
          <w:iCs/>
          <w:color w:val="000000"/>
          <w:sz w:val="24"/>
          <w:szCs w:val="24"/>
        </w:rPr>
        <w:t xml:space="preserve">European </w:t>
      </w:r>
      <w:ins w:id="789" w:author="Alexis Jones" w:date="2024-12-07T21:13:00Z" w16du:dateUtc="2024-12-08T03:13:00Z">
        <w:r w:rsidR="006615FA">
          <w:rPr>
            <w:rFonts w:asciiTheme="majorBidi" w:eastAsia="Linux Libertine" w:hAnsiTheme="majorBidi" w:cstheme="majorBidi"/>
            <w:i/>
            <w:iCs/>
            <w:color w:val="000000"/>
            <w:sz w:val="24"/>
            <w:szCs w:val="24"/>
          </w:rPr>
          <w:t>J</w:t>
        </w:r>
      </w:ins>
      <w:del w:id="790" w:author="Alexis Jones" w:date="2024-12-07T21:13:00Z" w16du:dateUtc="2024-12-08T03:13:00Z">
        <w:r w:rsidRPr="00A3398C" w:rsidDel="006615FA">
          <w:rPr>
            <w:rFonts w:asciiTheme="majorBidi" w:eastAsia="Linux Libertine" w:hAnsiTheme="majorBidi" w:cstheme="majorBidi"/>
            <w:i/>
            <w:iCs/>
            <w:color w:val="000000"/>
            <w:sz w:val="24"/>
            <w:szCs w:val="24"/>
          </w:rPr>
          <w:delText>j</w:delText>
        </w:r>
      </w:del>
      <w:r w:rsidRPr="00A3398C">
        <w:rPr>
          <w:rFonts w:asciiTheme="majorBidi" w:eastAsia="Linux Libertine" w:hAnsiTheme="majorBidi" w:cstheme="majorBidi"/>
          <w:i/>
          <w:iCs/>
          <w:color w:val="000000"/>
          <w:sz w:val="24"/>
          <w:szCs w:val="24"/>
        </w:rPr>
        <w:t xml:space="preserve">ournal of </w:t>
      </w:r>
      <w:ins w:id="791" w:author="Alexis Jones" w:date="2024-12-07T21:13:00Z" w16du:dateUtc="2024-12-08T03:13:00Z">
        <w:r w:rsidR="006615FA">
          <w:rPr>
            <w:rFonts w:asciiTheme="majorBidi" w:eastAsia="Linux Libertine" w:hAnsiTheme="majorBidi" w:cstheme="majorBidi"/>
            <w:i/>
            <w:iCs/>
            <w:color w:val="000000"/>
            <w:sz w:val="24"/>
            <w:szCs w:val="24"/>
          </w:rPr>
          <w:t>I</w:t>
        </w:r>
      </w:ins>
      <w:del w:id="792" w:author="Alexis Jones" w:date="2024-12-07T21:13:00Z" w16du:dateUtc="2024-12-08T03:13:00Z">
        <w:r w:rsidRPr="00A3398C" w:rsidDel="006615FA">
          <w:rPr>
            <w:rFonts w:asciiTheme="majorBidi" w:eastAsia="Linux Libertine" w:hAnsiTheme="majorBidi" w:cstheme="majorBidi"/>
            <w:i/>
            <w:iCs/>
            <w:color w:val="000000"/>
            <w:sz w:val="24"/>
            <w:szCs w:val="24"/>
          </w:rPr>
          <w:delText>i</w:delText>
        </w:r>
      </w:del>
      <w:r w:rsidRPr="00A3398C">
        <w:rPr>
          <w:rFonts w:asciiTheme="majorBidi" w:eastAsia="Linux Libertine" w:hAnsiTheme="majorBidi" w:cstheme="majorBidi"/>
          <w:i/>
          <w:iCs/>
          <w:color w:val="000000"/>
          <w:sz w:val="24"/>
          <w:szCs w:val="24"/>
        </w:rPr>
        <w:t>mmunology</w:t>
      </w:r>
      <w:r w:rsidRPr="00A3398C">
        <w:rPr>
          <w:rFonts w:asciiTheme="majorBidi" w:eastAsia="Linux Libertine" w:hAnsiTheme="majorBidi" w:cstheme="majorBidi"/>
          <w:color w:val="000000"/>
          <w:sz w:val="24"/>
          <w:szCs w:val="24"/>
        </w:rPr>
        <w:t>,</w:t>
      </w:r>
      <w:ins w:id="793" w:author="Ally Hartzell" w:date="2024-12-09T12:58:00Z" w16du:dateUtc="2024-12-09T19:58:00Z">
        <w:r w:rsidR="009D343F">
          <w:rPr>
            <w:rFonts w:asciiTheme="majorBidi" w:eastAsia="Linux Libertine" w:hAnsiTheme="majorBidi" w:cstheme="majorBidi"/>
            <w:color w:val="000000"/>
            <w:sz w:val="24"/>
            <w:szCs w:val="24"/>
          </w:rPr>
          <w:t xml:space="preserve"> </w:t>
        </w:r>
      </w:ins>
      <w:del w:id="794" w:author="Ally Hartzell" w:date="2024-12-09T12:58:00Z" w16du:dateUtc="2024-12-09T19:58:00Z">
        <w:r w:rsidRPr="00A3398C" w:rsidDel="009D343F">
          <w:rPr>
            <w:rFonts w:asciiTheme="majorBidi" w:eastAsia="Linux Libertine" w:hAnsiTheme="majorBidi" w:cstheme="majorBidi"/>
            <w:color w:val="000000"/>
            <w:sz w:val="24"/>
            <w:szCs w:val="24"/>
          </w:rPr>
          <w:delText> </w:delText>
        </w:r>
      </w:del>
      <w:r w:rsidRPr="00A3398C">
        <w:rPr>
          <w:rFonts w:asciiTheme="majorBidi" w:eastAsia="Linux Libertine" w:hAnsiTheme="majorBidi" w:cstheme="majorBidi"/>
          <w:i/>
          <w:iCs/>
          <w:color w:val="000000"/>
          <w:sz w:val="24"/>
          <w:szCs w:val="24"/>
        </w:rPr>
        <w:t>49</w:t>
      </w:r>
      <w:r w:rsidRPr="00A3398C">
        <w:rPr>
          <w:rFonts w:asciiTheme="majorBidi" w:eastAsia="Linux Libertine" w:hAnsiTheme="majorBidi" w:cstheme="majorBidi"/>
          <w:color w:val="000000"/>
          <w:sz w:val="24"/>
          <w:szCs w:val="24"/>
        </w:rPr>
        <w:t xml:space="preserve">(10), 1457–1973. </w:t>
      </w:r>
      <w:r w:rsidRPr="009D343F">
        <w:rPr>
          <w:color w:val="000000" w:themeColor="text1"/>
          <w:rPrChange w:id="795" w:author="Alexis Jones" w:date="2024-12-07T21:13:00Z" w16du:dateUtc="2024-12-08T03:13:00Z">
            <w:rPr/>
          </w:rPrChange>
        </w:rPr>
        <w:fldChar w:fldCharType="begin"/>
      </w:r>
      <w:r w:rsidRPr="006615FA">
        <w:rPr>
          <w:color w:val="000000" w:themeColor="text1"/>
          <w:rPrChange w:id="796" w:author="Alexis Jones" w:date="2024-12-07T21:13:00Z" w16du:dateUtc="2024-12-08T03:13:00Z">
            <w:rPr/>
          </w:rPrChange>
        </w:rPr>
        <w:instrText>HYPERLINK "https://doi.org/10.1002/eji.201970107"</w:instrText>
      </w:r>
      <w:r w:rsidRPr="000146BB">
        <w:rPr>
          <w:color w:val="000000" w:themeColor="text1"/>
        </w:rPr>
      </w:r>
      <w:r w:rsidRPr="009D343F">
        <w:rPr>
          <w:rPrChange w:id="797" w:author="Alexis Jones" w:date="2024-12-07T21:13:00Z" w16du:dateUtc="2024-12-08T03:13:00Z">
            <w:rPr>
              <w:rStyle w:val="Hyperlink"/>
              <w:rFonts w:asciiTheme="majorBidi" w:eastAsia="Linux Libertine" w:hAnsiTheme="majorBidi" w:cstheme="majorBidi"/>
              <w:sz w:val="24"/>
              <w:szCs w:val="24"/>
            </w:rPr>
          </w:rPrChange>
        </w:rPr>
        <w:fldChar w:fldCharType="separate"/>
      </w:r>
      <w:r w:rsidRPr="009D343F">
        <w:rPr>
          <w:rStyle w:val="Hyperlink"/>
          <w:rFonts w:asciiTheme="majorBidi" w:eastAsia="Linux Libertine" w:hAnsiTheme="majorBidi" w:cstheme="majorBidi"/>
          <w:sz w:val="24"/>
          <w:szCs w:val="24"/>
        </w:rPr>
        <w:t>https://doi.org/10.1002/eji.201970107</w:t>
      </w:r>
      <w:r w:rsidRPr="009D343F">
        <w:rPr>
          <w:rStyle w:val="Hyperlink"/>
          <w:rFonts w:asciiTheme="majorBidi" w:eastAsia="Linux Libertine" w:hAnsiTheme="majorBidi" w:cstheme="majorBidi"/>
          <w:sz w:val="24"/>
          <w:szCs w:val="24"/>
        </w:rPr>
        <w:fldChar w:fldCharType="end"/>
      </w:r>
      <w:r w:rsidRPr="006615FA">
        <w:rPr>
          <w:rFonts w:asciiTheme="majorBidi" w:eastAsia="Linux Libertine" w:hAnsiTheme="majorBidi" w:cstheme="majorBidi"/>
          <w:color w:val="000000" w:themeColor="text1"/>
          <w:sz w:val="24"/>
          <w:szCs w:val="24"/>
          <w:rPrChange w:id="798" w:author="Alexis Jones" w:date="2024-12-07T21:13:00Z" w16du:dateUtc="2024-12-08T03:13:00Z">
            <w:rPr>
              <w:rFonts w:asciiTheme="majorBidi" w:eastAsia="Linux Libertine" w:hAnsiTheme="majorBidi" w:cstheme="majorBidi"/>
              <w:color w:val="000000"/>
              <w:sz w:val="24"/>
              <w:szCs w:val="24"/>
            </w:rPr>
          </w:rPrChange>
        </w:rPr>
        <w:t xml:space="preserve"> </w:t>
      </w:r>
    </w:p>
    <w:p w14:paraId="06423ABA" w14:textId="51A60B7F"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F33643">
        <w:rPr>
          <w:rFonts w:asciiTheme="majorBidi" w:eastAsia="Linux Libertine" w:hAnsiTheme="majorBidi" w:cstheme="majorBidi"/>
          <w:color w:val="000000"/>
          <w:sz w:val="24"/>
          <w:szCs w:val="24"/>
        </w:rPr>
        <w:t>FlowRepository</w:t>
      </w:r>
      <w:proofErr w:type="spellEnd"/>
      <w:r w:rsidRPr="00F33643">
        <w:rPr>
          <w:rFonts w:asciiTheme="majorBidi" w:eastAsia="Linux Libertine" w:hAnsiTheme="majorBidi" w:cstheme="majorBidi"/>
          <w:color w:val="000000"/>
          <w:sz w:val="24"/>
          <w:szCs w:val="24"/>
        </w:rPr>
        <w:t xml:space="preserve">. (2020). </w:t>
      </w:r>
      <w:proofErr w:type="spellStart"/>
      <w:r w:rsidRPr="006615FA">
        <w:rPr>
          <w:rFonts w:asciiTheme="majorBidi" w:eastAsia="Linux Libertine" w:hAnsiTheme="majorBidi" w:cstheme="majorBidi"/>
          <w:i/>
          <w:iCs/>
          <w:color w:val="000000"/>
          <w:sz w:val="24"/>
          <w:szCs w:val="24"/>
          <w:rPrChange w:id="799" w:author="Alexis Jones" w:date="2024-12-07T21:14:00Z" w16du:dateUtc="2024-12-08T03:14:00Z">
            <w:rPr>
              <w:rFonts w:asciiTheme="majorBidi" w:eastAsia="Linux Libertine" w:hAnsiTheme="majorBidi" w:cstheme="majorBidi"/>
              <w:color w:val="000000"/>
              <w:sz w:val="24"/>
              <w:szCs w:val="24"/>
            </w:rPr>
          </w:rPrChange>
        </w:rPr>
        <w:t>FlowRepository</w:t>
      </w:r>
      <w:proofErr w:type="spellEnd"/>
      <w:r w:rsidRPr="006615FA">
        <w:rPr>
          <w:rFonts w:asciiTheme="majorBidi" w:eastAsia="Linux Libertine" w:hAnsiTheme="majorBidi" w:cstheme="majorBidi"/>
          <w:i/>
          <w:iCs/>
          <w:color w:val="000000"/>
          <w:sz w:val="24"/>
          <w:szCs w:val="24"/>
          <w:rPrChange w:id="800" w:author="Alexis Jones" w:date="2024-12-07T21:14:00Z" w16du:dateUtc="2024-12-08T03:14:00Z">
            <w:rPr>
              <w:rFonts w:asciiTheme="majorBidi" w:eastAsia="Linux Libertine" w:hAnsiTheme="majorBidi" w:cstheme="majorBidi"/>
              <w:color w:val="000000"/>
              <w:sz w:val="24"/>
              <w:szCs w:val="24"/>
            </w:rPr>
          </w:rPrChange>
        </w:rPr>
        <w:t xml:space="preserve"> ID FR-FCM-Z32U. </w:t>
      </w:r>
      <w:del w:id="801" w:author="Alexis Jones" w:date="2024-12-07T21:14:00Z" w16du:dateUtc="2024-12-08T03:14:00Z">
        <w:r w:rsidRPr="009A5262" w:rsidDel="006615FA">
          <w:rPr>
            <w:rFonts w:asciiTheme="majorBidi" w:eastAsia="Linux Libertine" w:hAnsiTheme="majorBidi" w:cstheme="majorBidi"/>
            <w:color w:val="000000" w:themeColor="text1"/>
            <w:sz w:val="24"/>
            <w:szCs w:val="24"/>
            <w:rPrChange w:id="802" w:author="Alexis Jones" w:date="2024-12-08T10:59:00Z" w16du:dateUtc="2024-12-08T16:59:00Z">
              <w:rPr>
                <w:rFonts w:asciiTheme="majorBidi" w:eastAsia="Linux Libertine" w:hAnsiTheme="majorBidi" w:cstheme="majorBidi"/>
                <w:color w:val="000000"/>
                <w:sz w:val="24"/>
                <w:szCs w:val="24"/>
              </w:rPr>
            </w:rPrChange>
          </w:rPr>
          <w:delText xml:space="preserve">Retrieved from </w:delText>
        </w:r>
      </w:del>
      <w:r w:rsidRPr="009D343F">
        <w:rPr>
          <w:color w:val="000000" w:themeColor="text1"/>
          <w:rPrChange w:id="803" w:author="Alexis Jones" w:date="2024-12-08T10:59:00Z" w16du:dateUtc="2024-12-08T16:59:00Z">
            <w:rPr/>
          </w:rPrChange>
        </w:rPr>
        <w:fldChar w:fldCharType="begin"/>
      </w:r>
      <w:r w:rsidRPr="009A5262">
        <w:rPr>
          <w:color w:val="000000" w:themeColor="text1"/>
          <w:rPrChange w:id="804" w:author="Alexis Jones" w:date="2024-12-08T10:59:00Z" w16du:dateUtc="2024-12-08T16:59:00Z">
            <w:rPr/>
          </w:rPrChange>
        </w:rPr>
        <w:instrText>HYPERLINK "http://flowrepository.org/experiments/3166/download_ziped_files"</w:instrText>
      </w:r>
      <w:r w:rsidRPr="000146BB">
        <w:rPr>
          <w:color w:val="000000" w:themeColor="text1"/>
        </w:rPr>
      </w:r>
      <w:r w:rsidRPr="009D343F">
        <w:rPr>
          <w:rPrChange w:id="805" w:author="Alexis Jones" w:date="2024-12-08T10:59:00Z" w16du:dateUtc="2024-12-08T16:59:00Z">
            <w:rPr>
              <w:rStyle w:val="Hyperlink"/>
              <w:rFonts w:asciiTheme="majorBidi" w:eastAsia="Linux Libertine" w:hAnsiTheme="majorBidi" w:cstheme="majorBidi"/>
              <w:sz w:val="24"/>
              <w:szCs w:val="24"/>
            </w:rPr>
          </w:rPrChange>
        </w:rPr>
        <w:fldChar w:fldCharType="separate"/>
      </w:r>
      <w:r w:rsidRPr="009D343F">
        <w:rPr>
          <w:rStyle w:val="Hyperlink"/>
          <w:rFonts w:asciiTheme="majorBidi" w:eastAsia="Linux Libertine" w:hAnsiTheme="majorBidi" w:cstheme="majorBidi"/>
          <w:sz w:val="24"/>
          <w:szCs w:val="24"/>
        </w:rPr>
        <w:t>http://flowrepository.org/experiments/3166/download_ziped_files</w:t>
      </w:r>
      <w:r w:rsidRPr="009D343F">
        <w:rPr>
          <w:rStyle w:val="Hyperlink"/>
          <w:rFonts w:asciiTheme="majorBidi" w:eastAsia="Linux Libertine" w:hAnsiTheme="majorBidi" w:cstheme="majorBidi"/>
          <w:sz w:val="24"/>
          <w:szCs w:val="24"/>
        </w:rPr>
        <w:fldChar w:fldCharType="end"/>
      </w:r>
    </w:p>
    <w:p w14:paraId="6CF757AD" w14:textId="343B7C3E" w:rsidR="00A624C5" w:rsidRPr="006615FA" w:rsidRDefault="00A624C5"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themeColor="text1"/>
          <w:sz w:val="24"/>
          <w:szCs w:val="24"/>
          <w:rPrChange w:id="806" w:author="Alexis Jones" w:date="2024-12-07T21:15:00Z" w16du:dateUtc="2024-12-08T03:15:00Z">
            <w:rPr>
              <w:rFonts w:asciiTheme="majorBidi" w:eastAsia="Linux Libertine" w:hAnsiTheme="majorBidi" w:cstheme="majorBidi"/>
              <w:color w:val="000000"/>
              <w:sz w:val="24"/>
              <w:szCs w:val="24"/>
            </w:rPr>
          </w:rPrChange>
        </w:rPr>
      </w:pPr>
      <w:r w:rsidRPr="00A624C5">
        <w:rPr>
          <w:rFonts w:asciiTheme="majorBidi" w:eastAsia="Linux Libertine" w:hAnsiTheme="majorBidi" w:cstheme="majorBidi"/>
          <w:color w:val="000000"/>
          <w:sz w:val="24"/>
          <w:szCs w:val="24"/>
        </w:rPr>
        <w:t xml:space="preserve">Hennig, H., Rees, P., Blasi, T., </w:t>
      </w:r>
      <w:proofErr w:type="spellStart"/>
      <w:r w:rsidRPr="00A624C5">
        <w:rPr>
          <w:rFonts w:asciiTheme="majorBidi" w:eastAsia="Linux Libertine" w:hAnsiTheme="majorBidi" w:cstheme="majorBidi"/>
          <w:color w:val="000000"/>
          <w:sz w:val="24"/>
          <w:szCs w:val="24"/>
        </w:rPr>
        <w:t>Kamentsky</w:t>
      </w:r>
      <w:proofErr w:type="spellEnd"/>
      <w:r w:rsidRPr="00A624C5">
        <w:rPr>
          <w:rFonts w:asciiTheme="majorBidi" w:eastAsia="Linux Libertine" w:hAnsiTheme="majorBidi" w:cstheme="majorBidi"/>
          <w:color w:val="000000"/>
          <w:sz w:val="24"/>
          <w:szCs w:val="24"/>
        </w:rPr>
        <w:t>, L., Hung, J., Dao, D., Carpenter, A. E., &amp; Filby, A. (</w:t>
      </w:r>
      <w:r>
        <w:rPr>
          <w:rFonts w:asciiTheme="majorBidi" w:eastAsia="Linux Libertine" w:hAnsiTheme="majorBidi" w:cstheme="majorBidi"/>
          <w:color w:val="000000"/>
          <w:sz w:val="24"/>
          <w:szCs w:val="24"/>
        </w:rPr>
        <w:t>2016</w:t>
      </w:r>
      <w:r w:rsidRPr="00A624C5">
        <w:rPr>
          <w:rFonts w:asciiTheme="majorBidi" w:eastAsia="Linux Libertine" w:hAnsiTheme="majorBidi" w:cstheme="majorBidi"/>
          <w:color w:val="000000"/>
          <w:sz w:val="24"/>
          <w:szCs w:val="24"/>
        </w:rPr>
        <w:t>). An open-source solution for advanced imaging flow cytometry data analysis using machine learning.</w:t>
      </w:r>
      <w:r>
        <w:rPr>
          <w:rFonts w:asciiTheme="majorBidi" w:eastAsia="Linux Libertine" w:hAnsiTheme="majorBidi" w:cstheme="majorBidi"/>
          <w:color w:val="000000"/>
          <w:sz w:val="24"/>
          <w:szCs w:val="24"/>
        </w:rPr>
        <w:t xml:space="preserve"> </w:t>
      </w:r>
      <w:r w:rsidRPr="00A624C5">
        <w:rPr>
          <w:rFonts w:asciiTheme="majorBidi" w:eastAsia="Linux Libertine" w:hAnsiTheme="majorBidi" w:cstheme="majorBidi"/>
          <w:i/>
          <w:iCs/>
          <w:color w:val="000000"/>
          <w:sz w:val="24"/>
          <w:szCs w:val="24"/>
        </w:rPr>
        <w:t>Methods</w:t>
      </w:r>
      <w:r>
        <w:rPr>
          <w:rFonts w:asciiTheme="majorBidi" w:eastAsia="Linux Libertine" w:hAnsiTheme="majorBidi" w:cstheme="majorBidi"/>
          <w:color w:val="000000"/>
          <w:sz w:val="24"/>
          <w:szCs w:val="24"/>
        </w:rPr>
        <w:t xml:space="preserve">, </w:t>
      </w:r>
      <w:r w:rsidRPr="006615FA">
        <w:rPr>
          <w:rFonts w:asciiTheme="majorBidi" w:eastAsia="Linux Libertine" w:hAnsiTheme="majorBidi" w:cstheme="majorBidi"/>
          <w:i/>
          <w:iCs/>
          <w:color w:val="000000"/>
          <w:sz w:val="24"/>
          <w:szCs w:val="24"/>
          <w:rPrChange w:id="807" w:author="Alexis Jones" w:date="2024-12-07T21:18:00Z" w16du:dateUtc="2024-12-08T03:18:00Z">
            <w:rPr>
              <w:rFonts w:asciiTheme="majorBidi" w:eastAsia="Linux Libertine" w:hAnsiTheme="majorBidi" w:cstheme="majorBidi"/>
              <w:color w:val="000000"/>
              <w:sz w:val="24"/>
              <w:szCs w:val="24"/>
            </w:rPr>
          </w:rPrChange>
        </w:rPr>
        <w:t>112</w:t>
      </w:r>
      <w:r>
        <w:rPr>
          <w:rFonts w:asciiTheme="majorBidi" w:eastAsia="Linux Libertine" w:hAnsiTheme="majorBidi" w:cstheme="majorBidi"/>
          <w:color w:val="000000"/>
          <w:sz w:val="24"/>
          <w:szCs w:val="24"/>
        </w:rPr>
        <w:t>(2017), 201</w:t>
      </w:r>
      <w:r w:rsidR="000C34AC" w:rsidRPr="00F3364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210. </w:t>
      </w:r>
      <w:r w:rsidRPr="009D343F">
        <w:rPr>
          <w:color w:val="000000" w:themeColor="text1"/>
          <w:rPrChange w:id="808" w:author="Alexis Jones" w:date="2024-12-07T21:15:00Z" w16du:dateUtc="2024-12-08T03:15:00Z">
            <w:rPr/>
          </w:rPrChange>
        </w:rPr>
        <w:fldChar w:fldCharType="begin"/>
      </w:r>
      <w:ins w:id="809" w:author="Ally Hartzell" w:date="2024-12-09T12:59:00Z" w16du:dateUtc="2024-12-09T19:59:00Z">
        <w:r w:rsidR="009D343F">
          <w:rPr>
            <w:color w:val="000000" w:themeColor="text1"/>
          </w:rPr>
          <w:instrText>HYPERLINK "https://doi.org/10.1016/j.ymeth.2016.08.018"</w:instrText>
        </w:r>
      </w:ins>
      <w:del w:id="810" w:author="Ally Hartzell" w:date="2024-12-09T12:59:00Z" w16du:dateUtc="2024-12-09T19:59:00Z">
        <w:r w:rsidRPr="006615FA" w:rsidDel="009D343F">
          <w:rPr>
            <w:color w:val="000000" w:themeColor="text1"/>
            <w:rPrChange w:id="811" w:author="Alexis Jones" w:date="2024-12-07T21:15:00Z" w16du:dateUtc="2024-12-08T03:15:00Z">
              <w:rPr/>
            </w:rPrChange>
          </w:rPr>
          <w:delInstrText>HYPERLINK "http://dx.doi.org/10.1016/j.ymeth.2016.08.018"</w:delInstrText>
        </w:r>
      </w:del>
      <w:r w:rsidRPr="000146BB">
        <w:rPr>
          <w:color w:val="000000" w:themeColor="text1"/>
        </w:rPr>
      </w:r>
      <w:r w:rsidRPr="009D343F">
        <w:rPr>
          <w:rPrChange w:id="812" w:author="Alexis Jones" w:date="2024-12-07T21:15:00Z" w16du:dateUtc="2024-12-08T03:15:00Z">
            <w:rPr>
              <w:rStyle w:val="Hyperlink"/>
              <w:rFonts w:asciiTheme="majorBidi" w:eastAsia="Linux Libertine" w:hAnsiTheme="majorBidi" w:cstheme="majorBidi"/>
              <w:sz w:val="24"/>
              <w:szCs w:val="24"/>
            </w:rPr>
          </w:rPrChange>
        </w:rPr>
        <w:fldChar w:fldCharType="separate"/>
      </w:r>
      <w:del w:id="813" w:author="Ally Hartzell" w:date="2024-12-09T12:59:00Z" w16du:dateUtc="2024-12-09T19:59:00Z">
        <w:r w:rsidRPr="009D343F" w:rsidDel="009D343F">
          <w:rPr>
            <w:rStyle w:val="Hyperlink"/>
            <w:rFonts w:asciiTheme="majorBidi" w:eastAsia="Linux Libertine" w:hAnsiTheme="majorBidi" w:cstheme="majorBidi"/>
            <w:sz w:val="24"/>
            <w:szCs w:val="24"/>
          </w:rPr>
          <w:delText>http://dx.doi.org/10.1016/j.ymeth.2016.08.018</w:delText>
        </w:r>
      </w:del>
      <w:ins w:id="814" w:author="Ally Hartzell" w:date="2024-12-09T12:59:00Z" w16du:dateUtc="2024-12-09T19:59:00Z">
        <w:r w:rsidR="009D343F">
          <w:rPr>
            <w:rStyle w:val="Hyperlink"/>
            <w:rFonts w:asciiTheme="majorBidi" w:eastAsia="Linux Libertine" w:hAnsiTheme="majorBidi" w:cstheme="majorBidi"/>
            <w:sz w:val="24"/>
            <w:szCs w:val="24"/>
          </w:rPr>
          <w:t>https://doi.org/10.1016/j.ymeth.2016.08.018</w:t>
        </w:r>
      </w:ins>
      <w:r w:rsidRPr="009D343F">
        <w:rPr>
          <w:rStyle w:val="Hyperlink"/>
          <w:rFonts w:asciiTheme="majorBidi" w:eastAsia="Linux Libertine" w:hAnsiTheme="majorBidi" w:cstheme="majorBidi"/>
          <w:sz w:val="24"/>
          <w:szCs w:val="24"/>
        </w:rPr>
        <w:fldChar w:fldCharType="end"/>
      </w:r>
    </w:p>
    <w:p w14:paraId="35D3B5FB" w14:textId="17DBD8EB" w:rsidR="00F33643" w:rsidRP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Hu, Z., Bhattacharya, S., &amp; Butte, A. J. (2022). Application of </w:t>
      </w:r>
      <w:r w:rsidR="00DE3C32">
        <w:rPr>
          <w:rFonts w:asciiTheme="majorBidi" w:eastAsia="Linux Libertine" w:hAnsiTheme="majorBidi" w:cstheme="majorBidi"/>
          <w:color w:val="000000"/>
          <w:sz w:val="24"/>
          <w:szCs w:val="24"/>
        </w:rPr>
        <w:t>m</w:t>
      </w:r>
      <w:r w:rsidRPr="00F33643">
        <w:rPr>
          <w:rFonts w:asciiTheme="majorBidi" w:eastAsia="Linux Libertine" w:hAnsiTheme="majorBidi" w:cstheme="majorBidi"/>
          <w:color w:val="000000"/>
          <w:sz w:val="24"/>
          <w:szCs w:val="24"/>
        </w:rPr>
        <w:t xml:space="preserve">achine </w:t>
      </w:r>
      <w:r w:rsidR="00DE3C32">
        <w:rPr>
          <w:rFonts w:asciiTheme="majorBidi" w:eastAsia="Linux Libertine" w:hAnsiTheme="majorBidi" w:cstheme="majorBidi"/>
          <w:color w:val="000000"/>
          <w:sz w:val="24"/>
          <w:szCs w:val="24"/>
        </w:rPr>
        <w:t>l</w:t>
      </w:r>
      <w:r w:rsidRPr="00F33643">
        <w:rPr>
          <w:rFonts w:asciiTheme="majorBidi" w:eastAsia="Linux Libertine" w:hAnsiTheme="majorBidi" w:cstheme="majorBidi"/>
          <w:color w:val="000000"/>
          <w:sz w:val="24"/>
          <w:szCs w:val="24"/>
        </w:rPr>
        <w:t xml:space="preserve">earning for </w:t>
      </w:r>
      <w:r w:rsidR="00DE3C32">
        <w:rPr>
          <w:rFonts w:asciiTheme="majorBidi" w:eastAsia="Linux Libertine" w:hAnsiTheme="majorBidi" w:cstheme="majorBidi"/>
          <w:color w:val="000000"/>
          <w:sz w:val="24"/>
          <w:szCs w:val="24"/>
        </w:rPr>
        <w:t>c</w:t>
      </w:r>
      <w:r w:rsidRPr="00F33643">
        <w:rPr>
          <w:rFonts w:asciiTheme="majorBidi" w:eastAsia="Linux Libertine" w:hAnsiTheme="majorBidi" w:cstheme="majorBidi"/>
          <w:color w:val="000000"/>
          <w:sz w:val="24"/>
          <w:szCs w:val="24"/>
        </w:rPr>
        <w:t xml:space="preserve">ytometry </w:t>
      </w:r>
      <w:r w:rsidR="00DE3C32">
        <w:rPr>
          <w:rFonts w:asciiTheme="majorBidi" w:eastAsia="Linux Libertine" w:hAnsiTheme="majorBidi" w:cstheme="majorBidi"/>
          <w:color w:val="000000"/>
          <w:sz w:val="24"/>
          <w:szCs w:val="24"/>
        </w:rPr>
        <w:t>d</w:t>
      </w:r>
      <w:r w:rsidRPr="00F33643">
        <w:rPr>
          <w:rFonts w:asciiTheme="majorBidi" w:eastAsia="Linux Libertine" w:hAnsiTheme="majorBidi" w:cstheme="majorBidi"/>
          <w:color w:val="000000"/>
          <w:sz w:val="24"/>
          <w:szCs w:val="24"/>
        </w:rPr>
        <w:t>ata.</w:t>
      </w:r>
      <w:ins w:id="815" w:author="Ally Hartzell" w:date="2024-12-09T12:59:00Z" w16du:dateUtc="2024-12-09T19:59:00Z">
        <w:r w:rsidR="009D343F">
          <w:rPr>
            <w:rFonts w:asciiTheme="majorBidi" w:eastAsia="Linux Libertine" w:hAnsiTheme="majorBidi" w:cstheme="majorBidi"/>
            <w:color w:val="000000"/>
            <w:sz w:val="24"/>
            <w:szCs w:val="24"/>
          </w:rPr>
          <w:t xml:space="preserve"> </w:t>
        </w:r>
      </w:ins>
      <w:del w:id="816" w:author="Ally Hartzell" w:date="2024-12-09T12:59:00Z" w16du:dateUtc="2024-12-09T19:59:00Z">
        <w:r w:rsidRPr="00F33643" w:rsidDel="009D343F">
          <w:rPr>
            <w:rFonts w:asciiTheme="majorBidi" w:eastAsia="Linux Libertine" w:hAnsiTheme="majorBidi" w:cstheme="majorBidi"/>
            <w:color w:val="000000"/>
            <w:sz w:val="24"/>
            <w:szCs w:val="24"/>
          </w:rPr>
          <w:delText> </w:delText>
        </w:r>
      </w:del>
      <w:r w:rsidRPr="00F33643">
        <w:rPr>
          <w:rFonts w:asciiTheme="majorBidi" w:eastAsia="Linux Libertine" w:hAnsiTheme="majorBidi" w:cstheme="majorBidi"/>
          <w:i/>
          <w:iCs/>
          <w:color w:val="000000"/>
          <w:sz w:val="24"/>
          <w:szCs w:val="24"/>
        </w:rPr>
        <w:t xml:space="preserve">Frontiers in </w:t>
      </w:r>
      <w:ins w:id="817" w:author="Alexis Jones" w:date="2024-12-07T21:15:00Z" w16du:dateUtc="2024-12-08T03:15:00Z">
        <w:r w:rsidR="006615FA" w:rsidRPr="006615FA">
          <w:rPr>
            <w:rFonts w:asciiTheme="majorBidi" w:eastAsia="Linux Libertine" w:hAnsiTheme="majorBidi" w:cstheme="majorBidi"/>
            <w:i/>
            <w:iCs/>
            <w:color w:val="000000"/>
            <w:sz w:val="24"/>
            <w:szCs w:val="24"/>
          </w:rPr>
          <w:t>I</w:t>
        </w:r>
      </w:ins>
      <w:del w:id="818" w:author="Alexis Jones" w:date="2024-12-07T21:15:00Z" w16du:dateUtc="2024-12-08T03:15:00Z">
        <w:r w:rsidRPr="006615FA" w:rsidDel="006615FA">
          <w:rPr>
            <w:rFonts w:asciiTheme="majorBidi" w:eastAsia="Linux Libertine" w:hAnsiTheme="majorBidi" w:cstheme="majorBidi"/>
            <w:i/>
            <w:iCs/>
            <w:color w:val="000000"/>
            <w:sz w:val="24"/>
            <w:szCs w:val="24"/>
          </w:rPr>
          <w:delText>i</w:delText>
        </w:r>
      </w:del>
      <w:r w:rsidRPr="006615FA">
        <w:rPr>
          <w:rFonts w:asciiTheme="majorBidi" w:eastAsia="Linux Libertine" w:hAnsiTheme="majorBidi" w:cstheme="majorBidi"/>
          <w:i/>
          <w:iCs/>
          <w:color w:val="000000"/>
          <w:sz w:val="24"/>
          <w:szCs w:val="24"/>
        </w:rPr>
        <w:t>mmunology</w:t>
      </w:r>
      <w:r w:rsidRPr="009D343F">
        <w:rPr>
          <w:rFonts w:asciiTheme="majorBidi" w:eastAsia="Linux Libertine" w:hAnsiTheme="majorBidi" w:cstheme="majorBidi"/>
          <w:color w:val="000000"/>
          <w:sz w:val="24"/>
          <w:szCs w:val="24"/>
          <w:rPrChange w:id="819" w:author="Ally Hartzell" w:date="2024-12-09T12:59:00Z" w16du:dateUtc="2024-12-09T19:59:00Z">
            <w:rPr>
              <w:rFonts w:asciiTheme="majorBidi" w:eastAsia="Linux Libertine" w:hAnsiTheme="majorBidi" w:cstheme="majorBidi"/>
              <w:i/>
              <w:iCs/>
              <w:color w:val="000000"/>
              <w:sz w:val="24"/>
              <w:szCs w:val="24"/>
            </w:rPr>
          </w:rPrChange>
        </w:rPr>
        <w:t>,</w:t>
      </w:r>
      <w:ins w:id="820" w:author="Ally Hartzell" w:date="2024-12-09T12:59:00Z" w16du:dateUtc="2024-12-09T19:59:00Z">
        <w:r w:rsidR="009D343F">
          <w:rPr>
            <w:rFonts w:asciiTheme="majorBidi" w:eastAsia="Linux Libertine" w:hAnsiTheme="majorBidi" w:cstheme="majorBidi"/>
            <w:i/>
            <w:iCs/>
            <w:color w:val="000000"/>
            <w:sz w:val="24"/>
            <w:szCs w:val="24"/>
          </w:rPr>
          <w:t xml:space="preserve"> </w:t>
        </w:r>
      </w:ins>
      <w:del w:id="821" w:author="Ally Hartzell" w:date="2024-12-09T12:59:00Z" w16du:dateUtc="2024-12-09T19:59:00Z">
        <w:r w:rsidRPr="006615FA" w:rsidDel="009D343F">
          <w:rPr>
            <w:rFonts w:asciiTheme="majorBidi" w:eastAsia="Linux Libertine" w:hAnsiTheme="majorBidi" w:cstheme="majorBidi"/>
            <w:i/>
            <w:iCs/>
            <w:color w:val="000000"/>
            <w:sz w:val="24"/>
            <w:szCs w:val="24"/>
            <w:rPrChange w:id="822" w:author="Alexis Jones" w:date="2024-12-07T21:18:00Z" w16du:dateUtc="2024-12-08T03:18:00Z">
              <w:rPr>
                <w:rFonts w:asciiTheme="majorBidi" w:eastAsia="Linux Libertine" w:hAnsiTheme="majorBidi" w:cstheme="majorBidi"/>
                <w:color w:val="000000"/>
                <w:sz w:val="24"/>
                <w:szCs w:val="24"/>
              </w:rPr>
            </w:rPrChange>
          </w:rPr>
          <w:delText> </w:delText>
        </w:r>
      </w:del>
      <w:r w:rsidRPr="006615FA">
        <w:rPr>
          <w:rFonts w:asciiTheme="majorBidi" w:eastAsia="Linux Libertine" w:hAnsiTheme="majorBidi" w:cstheme="majorBidi"/>
          <w:i/>
          <w:iCs/>
          <w:color w:val="000000"/>
          <w:sz w:val="24"/>
          <w:szCs w:val="24"/>
          <w:rPrChange w:id="823" w:author="Alexis Jones" w:date="2024-12-07T21:18:00Z" w16du:dateUtc="2024-12-08T03:18:00Z">
            <w:rPr>
              <w:rFonts w:asciiTheme="majorBidi" w:eastAsia="Linux Libertine" w:hAnsiTheme="majorBidi" w:cstheme="majorBidi"/>
              <w:color w:val="000000"/>
              <w:sz w:val="24"/>
              <w:szCs w:val="24"/>
            </w:rPr>
          </w:rPrChange>
        </w:rPr>
        <w:t>12</w:t>
      </w:r>
      <w:r w:rsidRPr="00F33643">
        <w:rPr>
          <w:rFonts w:asciiTheme="majorBidi" w:eastAsia="Linux Libertine" w:hAnsiTheme="majorBidi" w:cstheme="majorBidi"/>
          <w:color w:val="000000"/>
          <w:sz w:val="24"/>
          <w:szCs w:val="24"/>
        </w:rPr>
        <w:t xml:space="preserve">, </w:t>
      </w:r>
      <w:ins w:id="824" w:author="Ally Hartzell" w:date="2024-12-09T12:59:00Z" w16du:dateUtc="2024-12-09T19:59:00Z">
        <w:r w:rsidR="009D343F">
          <w:rPr>
            <w:rFonts w:asciiTheme="majorBidi" w:eastAsia="Linux Libertine" w:hAnsiTheme="majorBidi" w:cstheme="majorBidi"/>
            <w:color w:val="000000"/>
            <w:sz w:val="24"/>
            <w:szCs w:val="24"/>
          </w:rPr>
          <w:t xml:space="preserve">Article </w:t>
        </w:r>
      </w:ins>
      <w:r w:rsidRPr="00F33643">
        <w:rPr>
          <w:rFonts w:asciiTheme="majorBidi" w:eastAsia="Linux Libertine" w:hAnsiTheme="majorBidi" w:cstheme="majorBidi"/>
          <w:color w:val="000000"/>
          <w:sz w:val="24"/>
          <w:szCs w:val="24"/>
        </w:rPr>
        <w:t xml:space="preserve">787574. </w:t>
      </w:r>
      <w:r w:rsidRPr="009D343F">
        <w:rPr>
          <w:color w:val="000000" w:themeColor="text1"/>
          <w:rPrChange w:id="825" w:author="Alexis Jones" w:date="2024-12-07T21:15:00Z" w16du:dateUtc="2024-12-08T03:15:00Z">
            <w:rPr/>
          </w:rPrChange>
        </w:rPr>
        <w:fldChar w:fldCharType="begin"/>
      </w:r>
      <w:r w:rsidRPr="006615FA">
        <w:rPr>
          <w:color w:val="000000" w:themeColor="text1"/>
          <w:rPrChange w:id="826" w:author="Alexis Jones" w:date="2024-12-07T21:15:00Z" w16du:dateUtc="2024-12-08T03:15:00Z">
            <w:rPr/>
          </w:rPrChange>
        </w:rPr>
        <w:instrText>HYPERLINK "https://doi.org/10.3389/fimmu.2021.787574"</w:instrText>
      </w:r>
      <w:r w:rsidRPr="000146BB">
        <w:rPr>
          <w:color w:val="000000" w:themeColor="text1"/>
        </w:rPr>
      </w:r>
      <w:r w:rsidRPr="009D343F">
        <w:rPr>
          <w:rPrChange w:id="827" w:author="Alexis Jones" w:date="2024-12-07T21:15:00Z" w16du:dateUtc="2024-12-08T03:15:00Z">
            <w:rPr>
              <w:rStyle w:val="Hyperlink"/>
              <w:rFonts w:asciiTheme="majorBidi" w:eastAsia="Linux Libertine" w:hAnsiTheme="majorBidi" w:cstheme="majorBidi"/>
              <w:sz w:val="24"/>
              <w:szCs w:val="24"/>
            </w:rPr>
          </w:rPrChange>
        </w:rPr>
        <w:fldChar w:fldCharType="separate"/>
      </w:r>
      <w:r w:rsidRPr="009D343F">
        <w:rPr>
          <w:rStyle w:val="Hyperlink"/>
          <w:rFonts w:asciiTheme="majorBidi" w:eastAsia="Linux Libertine" w:hAnsiTheme="majorBidi" w:cstheme="majorBidi"/>
          <w:sz w:val="24"/>
          <w:szCs w:val="24"/>
        </w:rPr>
        <w:t>https://doi.org/10.3389/fimmu.2021.787574</w:t>
      </w:r>
      <w:r w:rsidRPr="009D343F">
        <w:rPr>
          <w:rStyle w:val="Hyperlink"/>
          <w:rFonts w:asciiTheme="majorBidi" w:eastAsia="Linux Libertine" w:hAnsiTheme="majorBidi" w:cstheme="majorBidi"/>
          <w:sz w:val="24"/>
          <w:szCs w:val="24"/>
        </w:rPr>
        <w:fldChar w:fldCharType="end"/>
      </w:r>
      <w:r w:rsidRPr="006615FA">
        <w:rPr>
          <w:rFonts w:asciiTheme="majorBidi" w:eastAsia="Linux Libertine" w:hAnsiTheme="majorBidi" w:cstheme="majorBidi"/>
          <w:color w:val="000000" w:themeColor="text1"/>
          <w:sz w:val="24"/>
          <w:szCs w:val="24"/>
          <w:rPrChange w:id="828" w:author="Alexis Jones" w:date="2024-12-07T21:15:00Z" w16du:dateUtc="2024-12-08T03:15:00Z">
            <w:rPr>
              <w:rFonts w:asciiTheme="majorBidi" w:eastAsia="Linux Libertine" w:hAnsiTheme="majorBidi" w:cstheme="majorBidi"/>
              <w:color w:val="000000"/>
              <w:sz w:val="24"/>
              <w:szCs w:val="24"/>
            </w:rPr>
          </w:rPrChange>
        </w:rPr>
        <w:t xml:space="preserve"> </w:t>
      </w:r>
    </w:p>
    <w:p w14:paraId="7051FCEE" w14:textId="75261278" w:rsidR="00E9663A" w:rsidRDefault="00E9663A"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E9663A">
        <w:rPr>
          <w:rFonts w:asciiTheme="majorBidi" w:eastAsia="Linux Libertine" w:hAnsiTheme="majorBidi" w:cstheme="majorBidi"/>
          <w:color w:val="000000"/>
          <w:sz w:val="24"/>
          <w:szCs w:val="24"/>
        </w:rPr>
        <w:t xml:space="preserve">Lee, J. A., </w:t>
      </w:r>
      <w:proofErr w:type="spellStart"/>
      <w:r w:rsidRPr="00E9663A">
        <w:rPr>
          <w:rFonts w:asciiTheme="majorBidi" w:eastAsia="Linux Libertine" w:hAnsiTheme="majorBidi" w:cstheme="majorBidi"/>
          <w:color w:val="000000"/>
          <w:sz w:val="24"/>
          <w:szCs w:val="24"/>
        </w:rPr>
        <w:t>Spidlen</w:t>
      </w:r>
      <w:proofErr w:type="spellEnd"/>
      <w:r w:rsidRPr="00E9663A">
        <w:rPr>
          <w:rFonts w:asciiTheme="majorBidi" w:eastAsia="Linux Libertine" w:hAnsiTheme="majorBidi" w:cstheme="majorBidi"/>
          <w:color w:val="000000"/>
          <w:sz w:val="24"/>
          <w:szCs w:val="24"/>
        </w:rPr>
        <w:t xml:space="preserve">, J., Boyce, K., Cai, J., Crosbie, N., </w:t>
      </w:r>
      <w:proofErr w:type="spellStart"/>
      <w:r w:rsidRPr="00E9663A">
        <w:rPr>
          <w:rFonts w:asciiTheme="majorBidi" w:eastAsia="Linux Libertine" w:hAnsiTheme="majorBidi" w:cstheme="majorBidi"/>
          <w:color w:val="000000"/>
          <w:sz w:val="24"/>
          <w:szCs w:val="24"/>
        </w:rPr>
        <w:t>Dalphin</w:t>
      </w:r>
      <w:proofErr w:type="spellEnd"/>
      <w:r w:rsidRPr="00E9663A">
        <w:rPr>
          <w:rFonts w:asciiTheme="majorBidi" w:eastAsia="Linux Libertine" w:hAnsiTheme="majorBidi" w:cstheme="majorBidi"/>
          <w:color w:val="000000"/>
          <w:sz w:val="24"/>
          <w:szCs w:val="24"/>
        </w:rPr>
        <w:t xml:space="preserve">, M., Furlong, J., </w:t>
      </w:r>
      <w:proofErr w:type="spellStart"/>
      <w:r w:rsidRPr="00E9663A">
        <w:rPr>
          <w:rFonts w:asciiTheme="majorBidi" w:eastAsia="Linux Libertine" w:hAnsiTheme="majorBidi" w:cstheme="majorBidi"/>
          <w:color w:val="000000"/>
          <w:sz w:val="24"/>
          <w:szCs w:val="24"/>
        </w:rPr>
        <w:t>Gasparetto</w:t>
      </w:r>
      <w:proofErr w:type="spellEnd"/>
      <w:r w:rsidRPr="00E9663A">
        <w:rPr>
          <w:rFonts w:asciiTheme="majorBidi" w:eastAsia="Linux Libertine" w:hAnsiTheme="majorBidi" w:cstheme="majorBidi"/>
          <w:color w:val="000000"/>
          <w:sz w:val="24"/>
          <w:szCs w:val="24"/>
        </w:rPr>
        <w:t xml:space="preserve">, M., </w:t>
      </w:r>
      <w:r w:rsidRPr="00E9663A">
        <w:rPr>
          <w:rFonts w:asciiTheme="majorBidi" w:eastAsia="Linux Libertine" w:hAnsiTheme="majorBidi" w:cstheme="majorBidi"/>
          <w:color w:val="000000"/>
          <w:sz w:val="24"/>
          <w:szCs w:val="24"/>
        </w:rPr>
        <w:lastRenderedPageBreak/>
        <w:t xml:space="preserve">Goldberg, M., </w:t>
      </w:r>
      <w:proofErr w:type="spellStart"/>
      <w:r w:rsidRPr="00E9663A">
        <w:rPr>
          <w:rFonts w:asciiTheme="majorBidi" w:eastAsia="Linux Libertine" w:hAnsiTheme="majorBidi" w:cstheme="majorBidi"/>
          <w:color w:val="000000"/>
          <w:sz w:val="24"/>
          <w:szCs w:val="24"/>
        </w:rPr>
        <w:t>Goralczyk</w:t>
      </w:r>
      <w:proofErr w:type="spellEnd"/>
      <w:r w:rsidRPr="00E9663A">
        <w:rPr>
          <w:rFonts w:asciiTheme="majorBidi" w:eastAsia="Linux Libertine" w:hAnsiTheme="majorBidi" w:cstheme="majorBidi"/>
          <w:color w:val="000000"/>
          <w:sz w:val="24"/>
          <w:szCs w:val="24"/>
        </w:rPr>
        <w:t xml:space="preserve">, E. M., Hyun, B., Jansen, K., </w:t>
      </w:r>
      <w:proofErr w:type="spellStart"/>
      <w:r w:rsidRPr="00E9663A">
        <w:rPr>
          <w:rFonts w:asciiTheme="majorBidi" w:eastAsia="Linux Libertine" w:hAnsiTheme="majorBidi" w:cstheme="majorBidi"/>
          <w:color w:val="000000"/>
          <w:sz w:val="24"/>
          <w:szCs w:val="24"/>
        </w:rPr>
        <w:t>Kollmann</w:t>
      </w:r>
      <w:proofErr w:type="spellEnd"/>
      <w:r w:rsidRPr="00E9663A">
        <w:rPr>
          <w:rFonts w:asciiTheme="majorBidi" w:eastAsia="Linux Libertine" w:hAnsiTheme="majorBidi" w:cstheme="majorBidi"/>
          <w:color w:val="000000"/>
          <w:sz w:val="24"/>
          <w:szCs w:val="24"/>
        </w:rPr>
        <w:t xml:space="preserve">, T., Kong, M., Leif, R., </w:t>
      </w:r>
      <w:proofErr w:type="spellStart"/>
      <w:r w:rsidRPr="00E9663A">
        <w:rPr>
          <w:rFonts w:asciiTheme="majorBidi" w:eastAsia="Linux Libertine" w:hAnsiTheme="majorBidi" w:cstheme="majorBidi"/>
          <w:color w:val="000000"/>
          <w:sz w:val="24"/>
          <w:szCs w:val="24"/>
        </w:rPr>
        <w:t>McWeeney</w:t>
      </w:r>
      <w:proofErr w:type="spellEnd"/>
      <w:r w:rsidRPr="00E9663A">
        <w:rPr>
          <w:rFonts w:asciiTheme="majorBidi" w:eastAsia="Linux Libertine" w:hAnsiTheme="majorBidi" w:cstheme="majorBidi"/>
          <w:color w:val="000000"/>
          <w:sz w:val="24"/>
          <w:szCs w:val="24"/>
        </w:rPr>
        <w:t xml:space="preserve">, S., </w:t>
      </w:r>
      <w:proofErr w:type="spellStart"/>
      <w:r w:rsidRPr="00E9663A">
        <w:rPr>
          <w:rFonts w:asciiTheme="majorBidi" w:eastAsia="Linux Libertine" w:hAnsiTheme="majorBidi" w:cstheme="majorBidi"/>
          <w:color w:val="000000"/>
          <w:sz w:val="24"/>
          <w:szCs w:val="24"/>
        </w:rPr>
        <w:t>Moloshok</w:t>
      </w:r>
      <w:proofErr w:type="spellEnd"/>
      <w:r w:rsidRPr="00E9663A">
        <w:rPr>
          <w:rFonts w:asciiTheme="majorBidi" w:eastAsia="Linux Libertine" w:hAnsiTheme="majorBidi" w:cstheme="majorBidi"/>
          <w:color w:val="000000"/>
          <w:sz w:val="24"/>
          <w:szCs w:val="24"/>
        </w:rPr>
        <w:t xml:space="preserve">, T. D., Moore, W., Nolan, G., Nolan, J., … Brinkman, R. R. (2008). </w:t>
      </w:r>
      <w:proofErr w:type="spellStart"/>
      <w:r w:rsidRPr="00E9663A">
        <w:rPr>
          <w:rFonts w:asciiTheme="majorBidi" w:eastAsia="Linux Libertine" w:hAnsiTheme="majorBidi" w:cstheme="majorBidi"/>
          <w:color w:val="000000"/>
          <w:sz w:val="24"/>
          <w:szCs w:val="24"/>
        </w:rPr>
        <w:t>MIFlowCyt</w:t>
      </w:r>
      <w:proofErr w:type="spellEnd"/>
      <w:r w:rsidRPr="00E9663A">
        <w:rPr>
          <w:rFonts w:asciiTheme="majorBidi" w:eastAsia="Linux Libertine" w:hAnsiTheme="majorBidi" w:cstheme="majorBidi"/>
          <w:color w:val="000000"/>
          <w:sz w:val="24"/>
          <w:szCs w:val="24"/>
        </w:rPr>
        <w:t xml:space="preserve">: </w:t>
      </w:r>
      <w:ins w:id="829" w:author="Alexis Jones" w:date="2024-12-07T21:15:00Z" w16du:dateUtc="2024-12-08T03:15:00Z">
        <w:r w:rsidR="006615FA">
          <w:rPr>
            <w:rFonts w:asciiTheme="majorBidi" w:eastAsia="Linux Libertine" w:hAnsiTheme="majorBidi" w:cstheme="majorBidi"/>
            <w:color w:val="000000"/>
            <w:sz w:val="24"/>
            <w:szCs w:val="24"/>
          </w:rPr>
          <w:t>T</w:t>
        </w:r>
      </w:ins>
      <w:del w:id="830" w:author="Alexis Jones" w:date="2024-12-07T21:15:00Z" w16du:dateUtc="2024-12-08T03:15:00Z">
        <w:r w:rsidRPr="00E9663A" w:rsidDel="006615FA">
          <w:rPr>
            <w:rFonts w:asciiTheme="majorBidi" w:eastAsia="Linux Libertine" w:hAnsiTheme="majorBidi" w:cstheme="majorBidi"/>
            <w:color w:val="000000"/>
            <w:sz w:val="24"/>
            <w:szCs w:val="24"/>
          </w:rPr>
          <w:delText>t</w:delText>
        </w:r>
      </w:del>
      <w:r w:rsidRPr="00E9663A">
        <w:rPr>
          <w:rFonts w:asciiTheme="majorBidi" w:eastAsia="Linux Libertine" w:hAnsiTheme="majorBidi" w:cstheme="majorBidi"/>
          <w:color w:val="000000"/>
          <w:sz w:val="24"/>
          <w:szCs w:val="24"/>
        </w:rPr>
        <w:t xml:space="preserve">he minimum information about a </w:t>
      </w:r>
      <w:ins w:id="831" w:author="Alexis Jones" w:date="2024-12-07T21:16:00Z" w16du:dateUtc="2024-12-08T03:16:00Z">
        <w:r w:rsidR="006615FA">
          <w:rPr>
            <w:rFonts w:asciiTheme="majorBidi" w:eastAsia="Linux Libertine" w:hAnsiTheme="majorBidi" w:cstheme="majorBidi"/>
            <w:color w:val="000000"/>
            <w:sz w:val="24"/>
            <w:szCs w:val="24"/>
          </w:rPr>
          <w:t>f</w:t>
        </w:r>
      </w:ins>
      <w:del w:id="832" w:author="Alexis Jones" w:date="2024-12-07T21:16:00Z" w16du:dateUtc="2024-12-08T03:16:00Z">
        <w:r w:rsidRPr="00E9663A" w:rsidDel="006615FA">
          <w:rPr>
            <w:rFonts w:asciiTheme="majorBidi" w:eastAsia="Linux Libertine" w:hAnsiTheme="majorBidi" w:cstheme="majorBidi"/>
            <w:color w:val="000000"/>
            <w:sz w:val="24"/>
            <w:szCs w:val="24"/>
          </w:rPr>
          <w:delText>F</w:delText>
        </w:r>
      </w:del>
      <w:r w:rsidRPr="00E9663A">
        <w:rPr>
          <w:rFonts w:asciiTheme="majorBidi" w:eastAsia="Linux Libertine" w:hAnsiTheme="majorBidi" w:cstheme="majorBidi"/>
          <w:color w:val="000000"/>
          <w:sz w:val="24"/>
          <w:szCs w:val="24"/>
        </w:rPr>
        <w:t xml:space="preserve">low </w:t>
      </w:r>
      <w:ins w:id="833" w:author="Alexis Jones" w:date="2024-12-07T21:16:00Z" w16du:dateUtc="2024-12-08T03:16:00Z">
        <w:r w:rsidR="006615FA">
          <w:rPr>
            <w:rFonts w:asciiTheme="majorBidi" w:eastAsia="Linux Libertine" w:hAnsiTheme="majorBidi" w:cstheme="majorBidi"/>
            <w:color w:val="000000"/>
            <w:sz w:val="24"/>
            <w:szCs w:val="24"/>
          </w:rPr>
          <w:t>c</w:t>
        </w:r>
      </w:ins>
      <w:del w:id="834" w:author="Alexis Jones" w:date="2024-12-07T21:16:00Z" w16du:dateUtc="2024-12-08T03:16:00Z">
        <w:r w:rsidRPr="00E9663A" w:rsidDel="006615FA">
          <w:rPr>
            <w:rFonts w:asciiTheme="majorBidi" w:eastAsia="Linux Libertine" w:hAnsiTheme="majorBidi" w:cstheme="majorBidi"/>
            <w:color w:val="000000"/>
            <w:sz w:val="24"/>
            <w:szCs w:val="24"/>
          </w:rPr>
          <w:delText>C</w:delText>
        </w:r>
      </w:del>
      <w:r w:rsidRPr="00E9663A">
        <w:rPr>
          <w:rFonts w:asciiTheme="majorBidi" w:eastAsia="Linux Libertine" w:hAnsiTheme="majorBidi" w:cstheme="majorBidi"/>
          <w:color w:val="000000"/>
          <w:sz w:val="24"/>
          <w:szCs w:val="24"/>
        </w:rPr>
        <w:t>ytometry</w:t>
      </w:r>
      <w:r w:rsidR="00607B46">
        <w:rPr>
          <w:rFonts w:asciiTheme="majorBidi" w:eastAsia="Linux Libertine" w:hAnsiTheme="majorBidi" w:cstheme="majorBidi"/>
          <w:color w:val="000000"/>
          <w:sz w:val="24"/>
          <w:szCs w:val="24"/>
        </w:rPr>
        <w:t xml:space="preserve"> </w:t>
      </w:r>
      <w:ins w:id="835" w:author="Alexis Jones" w:date="2024-12-07T21:16:00Z" w16du:dateUtc="2024-12-08T03:16:00Z">
        <w:r w:rsidR="006615FA">
          <w:rPr>
            <w:rFonts w:asciiTheme="majorBidi" w:eastAsia="Linux Libertine" w:hAnsiTheme="majorBidi" w:cstheme="majorBidi"/>
            <w:color w:val="000000"/>
            <w:sz w:val="24"/>
            <w:szCs w:val="24"/>
          </w:rPr>
          <w:t>e</w:t>
        </w:r>
      </w:ins>
      <w:del w:id="836" w:author="Alexis Jones" w:date="2024-12-07T21:16:00Z" w16du:dateUtc="2024-12-08T03:16:00Z">
        <w:r w:rsidRPr="00E9663A" w:rsidDel="006615FA">
          <w:rPr>
            <w:rFonts w:asciiTheme="majorBidi" w:eastAsia="Linux Libertine" w:hAnsiTheme="majorBidi" w:cstheme="majorBidi"/>
            <w:color w:val="000000"/>
            <w:sz w:val="24"/>
            <w:szCs w:val="24"/>
          </w:rPr>
          <w:delText>E</w:delText>
        </w:r>
      </w:del>
      <w:r w:rsidRPr="00E9663A">
        <w:rPr>
          <w:rFonts w:asciiTheme="majorBidi" w:eastAsia="Linux Libertine" w:hAnsiTheme="majorBidi" w:cstheme="majorBidi"/>
          <w:color w:val="000000"/>
          <w:sz w:val="24"/>
          <w:szCs w:val="24"/>
        </w:rPr>
        <w:t>xperiment.</w:t>
      </w:r>
      <w:ins w:id="837" w:author="Ally Hartzell" w:date="2024-12-09T12:59:00Z" w16du:dateUtc="2024-12-09T19:59:00Z">
        <w:r w:rsidR="009D343F">
          <w:rPr>
            <w:rFonts w:asciiTheme="majorBidi" w:eastAsia="Linux Libertine" w:hAnsiTheme="majorBidi" w:cstheme="majorBidi"/>
            <w:color w:val="000000"/>
            <w:sz w:val="24"/>
            <w:szCs w:val="24"/>
          </w:rPr>
          <w:t xml:space="preserve"> </w:t>
        </w:r>
      </w:ins>
      <w:del w:id="838" w:author="Ally Hartzell" w:date="2024-12-09T12:59:00Z" w16du:dateUtc="2024-12-09T19:59:00Z">
        <w:r w:rsidRPr="00E9663A" w:rsidDel="009D343F">
          <w:rPr>
            <w:rFonts w:asciiTheme="majorBidi" w:eastAsia="Linux Libertine" w:hAnsiTheme="majorBidi" w:cstheme="majorBidi"/>
            <w:color w:val="000000"/>
            <w:sz w:val="24"/>
            <w:szCs w:val="24"/>
          </w:rPr>
          <w:delText> </w:delText>
        </w:r>
      </w:del>
      <w:r w:rsidRPr="00E9663A">
        <w:rPr>
          <w:rFonts w:asciiTheme="majorBidi" w:eastAsia="Linux Libertine" w:hAnsiTheme="majorBidi" w:cstheme="majorBidi"/>
          <w:i/>
          <w:iCs/>
          <w:color w:val="000000"/>
          <w:sz w:val="24"/>
          <w:szCs w:val="24"/>
        </w:rPr>
        <w:t>Cytometry. Part A:</w:t>
      </w:r>
      <w:ins w:id="839" w:author="Alexis Jones" w:date="2024-12-07T21:15:00Z" w16du:dateUtc="2024-12-08T03:15:00Z">
        <w:r w:rsidR="006615FA">
          <w:rPr>
            <w:rFonts w:asciiTheme="majorBidi" w:eastAsia="Linux Libertine" w:hAnsiTheme="majorBidi" w:cstheme="majorBidi"/>
            <w:i/>
            <w:iCs/>
            <w:color w:val="000000"/>
            <w:sz w:val="24"/>
            <w:szCs w:val="24"/>
          </w:rPr>
          <w:t xml:space="preserve"> </w:t>
        </w:r>
      </w:ins>
      <w:del w:id="840" w:author="Alexis Jones" w:date="2024-12-07T21:15:00Z" w16du:dateUtc="2024-12-08T03:15:00Z">
        <w:r w:rsidRPr="00E9663A" w:rsidDel="006615FA">
          <w:rPr>
            <w:rFonts w:asciiTheme="majorBidi" w:eastAsia="Linux Libertine" w:hAnsiTheme="majorBidi" w:cstheme="majorBidi"/>
            <w:i/>
            <w:iCs/>
            <w:color w:val="000000"/>
            <w:sz w:val="24"/>
            <w:szCs w:val="24"/>
          </w:rPr>
          <w:delText xml:space="preserve"> </w:delText>
        </w:r>
      </w:del>
      <w:ins w:id="841" w:author="Alexis Jones" w:date="2024-12-07T21:15:00Z" w16du:dateUtc="2024-12-08T03:15:00Z">
        <w:r w:rsidR="006615FA">
          <w:rPr>
            <w:rFonts w:asciiTheme="majorBidi" w:eastAsia="Linux Libertine" w:hAnsiTheme="majorBidi" w:cstheme="majorBidi"/>
            <w:i/>
            <w:iCs/>
            <w:color w:val="000000"/>
            <w:sz w:val="24"/>
            <w:szCs w:val="24"/>
          </w:rPr>
          <w:t>T</w:t>
        </w:r>
      </w:ins>
      <w:del w:id="842" w:author="Alexis Jones" w:date="2024-12-07T21:15:00Z" w16du:dateUtc="2024-12-08T03:15:00Z">
        <w:r w:rsidRPr="00E9663A" w:rsidDel="006615FA">
          <w:rPr>
            <w:rFonts w:asciiTheme="majorBidi" w:eastAsia="Linux Libertine" w:hAnsiTheme="majorBidi" w:cstheme="majorBidi"/>
            <w:i/>
            <w:iCs/>
            <w:color w:val="000000"/>
            <w:sz w:val="24"/>
            <w:szCs w:val="24"/>
          </w:rPr>
          <w:delText>t</w:delText>
        </w:r>
      </w:del>
      <w:r w:rsidRPr="00E9663A">
        <w:rPr>
          <w:rFonts w:asciiTheme="majorBidi" w:eastAsia="Linux Libertine" w:hAnsiTheme="majorBidi" w:cstheme="majorBidi"/>
          <w:i/>
          <w:iCs/>
          <w:color w:val="000000"/>
          <w:sz w:val="24"/>
          <w:szCs w:val="24"/>
        </w:rPr>
        <w:t xml:space="preserve">he </w:t>
      </w:r>
      <w:ins w:id="843" w:author="Alexis Jones" w:date="2024-12-07T21:16:00Z" w16du:dateUtc="2024-12-08T03:16:00Z">
        <w:r w:rsidR="006615FA">
          <w:rPr>
            <w:rFonts w:asciiTheme="majorBidi" w:eastAsia="Linux Libertine" w:hAnsiTheme="majorBidi" w:cstheme="majorBidi"/>
            <w:i/>
            <w:iCs/>
            <w:color w:val="000000"/>
            <w:sz w:val="24"/>
            <w:szCs w:val="24"/>
          </w:rPr>
          <w:t>J</w:t>
        </w:r>
      </w:ins>
      <w:del w:id="844" w:author="Alexis Jones" w:date="2024-12-07T21:16:00Z" w16du:dateUtc="2024-12-08T03:16:00Z">
        <w:r w:rsidRPr="00E9663A" w:rsidDel="006615FA">
          <w:rPr>
            <w:rFonts w:asciiTheme="majorBidi" w:eastAsia="Linux Libertine" w:hAnsiTheme="majorBidi" w:cstheme="majorBidi"/>
            <w:i/>
            <w:iCs/>
            <w:color w:val="000000"/>
            <w:sz w:val="24"/>
            <w:szCs w:val="24"/>
          </w:rPr>
          <w:delText>j</w:delText>
        </w:r>
      </w:del>
      <w:r w:rsidRPr="00E9663A">
        <w:rPr>
          <w:rFonts w:asciiTheme="majorBidi" w:eastAsia="Linux Libertine" w:hAnsiTheme="majorBidi" w:cstheme="majorBidi"/>
          <w:i/>
          <w:iCs/>
          <w:color w:val="000000"/>
          <w:sz w:val="24"/>
          <w:szCs w:val="24"/>
        </w:rPr>
        <w:t xml:space="preserve">ournal of the International Society for Analytical </w:t>
      </w:r>
      <w:r w:rsidRPr="006615FA">
        <w:rPr>
          <w:rFonts w:asciiTheme="majorBidi" w:eastAsia="Linux Libertine" w:hAnsiTheme="majorBidi" w:cstheme="majorBidi"/>
          <w:i/>
          <w:iCs/>
          <w:color w:val="000000"/>
          <w:sz w:val="24"/>
          <w:szCs w:val="24"/>
        </w:rPr>
        <w:t>Cytology</w:t>
      </w:r>
      <w:r w:rsidRPr="009D343F">
        <w:rPr>
          <w:rFonts w:asciiTheme="majorBidi" w:eastAsia="Linux Libertine" w:hAnsiTheme="majorBidi" w:cstheme="majorBidi"/>
          <w:color w:val="000000"/>
          <w:sz w:val="24"/>
          <w:szCs w:val="24"/>
        </w:rPr>
        <w:t>,</w:t>
      </w:r>
      <w:ins w:id="845" w:author="Ally Hartzell" w:date="2024-12-09T12:59:00Z" w16du:dateUtc="2024-12-09T19:59:00Z">
        <w:r w:rsidR="009D343F">
          <w:rPr>
            <w:rFonts w:asciiTheme="majorBidi" w:eastAsia="Linux Libertine" w:hAnsiTheme="majorBidi" w:cstheme="majorBidi"/>
            <w:i/>
            <w:iCs/>
            <w:color w:val="000000"/>
            <w:sz w:val="24"/>
            <w:szCs w:val="24"/>
          </w:rPr>
          <w:t xml:space="preserve"> </w:t>
        </w:r>
      </w:ins>
      <w:del w:id="846" w:author="Ally Hartzell" w:date="2024-12-09T12:59:00Z" w16du:dateUtc="2024-12-09T19:59:00Z">
        <w:r w:rsidRPr="006615FA" w:rsidDel="009D343F">
          <w:rPr>
            <w:rFonts w:asciiTheme="majorBidi" w:eastAsia="Linux Libertine" w:hAnsiTheme="majorBidi" w:cstheme="majorBidi"/>
            <w:i/>
            <w:iCs/>
            <w:color w:val="000000"/>
            <w:sz w:val="24"/>
            <w:szCs w:val="24"/>
            <w:rPrChange w:id="847" w:author="Alexis Jones" w:date="2024-12-07T21:17:00Z" w16du:dateUtc="2024-12-08T03:17:00Z">
              <w:rPr>
                <w:rFonts w:asciiTheme="majorBidi" w:eastAsia="Linux Libertine" w:hAnsiTheme="majorBidi" w:cstheme="majorBidi"/>
                <w:color w:val="000000"/>
                <w:sz w:val="24"/>
                <w:szCs w:val="24"/>
              </w:rPr>
            </w:rPrChange>
          </w:rPr>
          <w:delText> </w:delText>
        </w:r>
      </w:del>
      <w:r w:rsidRPr="006615FA">
        <w:rPr>
          <w:rFonts w:asciiTheme="majorBidi" w:eastAsia="Linux Libertine" w:hAnsiTheme="majorBidi" w:cstheme="majorBidi"/>
          <w:i/>
          <w:iCs/>
          <w:color w:val="000000"/>
          <w:sz w:val="24"/>
          <w:szCs w:val="24"/>
          <w:rPrChange w:id="848" w:author="Alexis Jones" w:date="2024-12-07T21:17:00Z" w16du:dateUtc="2024-12-08T03:17:00Z">
            <w:rPr>
              <w:rFonts w:asciiTheme="majorBidi" w:eastAsia="Linux Libertine" w:hAnsiTheme="majorBidi" w:cstheme="majorBidi"/>
              <w:color w:val="000000"/>
              <w:sz w:val="24"/>
              <w:szCs w:val="24"/>
            </w:rPr>
          </w:rPrChange>
        </w:rPr>
        <w:t>73</w:t>
      </w:r>
      <w:r w:rsidRPr="00E9663A">
        <w:rPr>
          <w:rFonts w:asciiTheme="majorBidi" w:eastAsia="Linux Libertine" w:hAnsiTheme="majorBidi" w:cstheme="majorBidi"/>
          <w:color w:val="000000"/>
          <w:sz w:val="24"/>
          <w:szCs w:val="24"/>
        </w:rPr>
        <w:t xml:space="preserve">(10), 926–930. </w:t>
      </w:r>
      <w:r w:rsidRPr="009D343F">
        <w:rPr>
          <w:color w:val="000000" w:themeColor="text1"/>
          <w:rPrChange w:id="849" w:author="Alexis Jones" w:date="2024-12-07T21:17:00Z" w16du:dateUtc="2024-12-08T03:17:00Z">
            <w:rPr/>
          </w:rPrChange>
        </w:rPr>
        <w:fldChar w:fldCharType="begin"/>
      </w:r>
      <w:r w:rsidRPr="006615FA">
        <w:rPr>
          <w:color w:val="000000" w:themeColor="text1"/>
          <w:rPrChange w:id="850" w:author="Alexis Jones" w:date="2024-12-07T21:17:00Z" w16du:dateUtc="2024-12-08T03:17:00Z">
            <w:rPr/>
          </w:rPrChange>
        </w:rPr>
        <w:instrText>HYPERLINK "https://doi.org/10.1002/cyto.a.20623"</w:instrText>
      </w:r>
      <w:r w:rsidRPr="000146BB">
        <w:rPr>
          <w:color w:val="000000" w:themeColor="text1"/>
        </w:rPr>
      </w:r>
      <w:r w:rsidRPr="009D343F">
        <w:rPr>
          <w:rPrChange w:id="851" w:author="Alexis Jones" w:date="2024-12-07T21:17:00Z" w16du:dateUtc="2024-12-08T03:17:00Z">
            <w:rPr>
              <w:rStyle w:val="Hyperlink"/>
              <w:rFonts w:asciiTheme="majorBidi" w:eastAsia="Linux Libertine" w:hAnsiTheme="majorBidi" w:cstheme="majorBidi"/>
              <w:sz w:val="24"/>
              <w:szCs w:val="24"/>
            </w:rPr>
          </w:rPrChange>
        </w:rPr>
        <w:fldChar w:fldCharType="separate"/>
      </w:r>
      <w:r w:rsidRPr="009D343F">
        <w:rPr>
          <w:rStyle w:val="Hyperlink"/>
          <w:rFonts w:asciiTheme="majorBidi" w:eastAsia="Linux Libertine" w:hAnsiTheme="majorBidi" w:cstheme="majorBidi"/>
          <w:sz w:val="24"/>
          <w:szCs w:val="24"/>
        </w:rPr>
        <w:t>https://doi.org/10.1002/cyto.a.20623</w:t>
      </w:r>
      <w:r w:rsidRPr="009D343F">
        <w:rPr>
          <w:rStyle w:val="Hyperlink"/>
          <w:rFonts w:asciiTheme="majorBidi" w:eastAsia="Linux Libertine" w:hAnsiTheme="majorBidi" w:cstheme="majorBidi"/>
          <w:sz w:val="24"/>
          <w:szCs w:val="24"/>
        </w:rPr>
        <w:fldChar w:fldCharType="end"/>
      </w:r>
      <w:r>
        <w:rPr>
          <w:rFonts w:asciiTheme="majorBidi" w:eastAsia="Linux Libertine" w:hAnsiTheme="majorBidi" w:cstheme="majorBidi"/>
          <w:color w:val="000000"/>
          <w:sz w:val="24"/>
          <w:szCs w:val="24"/>
        </w:rPr>
        <w:t xml:space="preserve"> </w:t>
      </w:r>
    </w:p>
    <w:p w14:paraId="6DEDC767" w14:textId="3086608D" w:rsidR="00412987" w:rsidRDefault="00412987"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412987">
        <w:rPr>
          <w:rFonts w:asciiTheme="majorBidi" w:eastAsia="Linux Libertine" w:hAnsiTheme="majorBidi" w:cstheme="majorBidi"/>
          <w:color w:val="000000"/>
          <w:sz w:val="24"/>
          <w:szCs w:val="24"/>
        </w:rPr>
        <w:t>Maecker</w:t>
      </w:r>
      <w:proofErr w:type="spellEnd"/>
      <w:r w:rsidRPr="00412987">
        <w:rPr>
          <w:rFonts w:asciiTheme="majorBidi" w:eastAsia="Linux Libertine" w:hAnsiTheme="majorBidi" w:cstheme="majorBidi"/>
          <w:color w:val="000000"/>
          <w:sz w:val="24"/>
          <w:szCs w:val="24"/>
        </w:rPr>
        <w:t xml:space="preserve">, H. T., McCoy, J. P., &amp; </w:t>
      </w:r>
      <w:proofErr w:type="spellStart"/>
      <w:r w:rsidRPr="00412987">
        <w:rPr>
          <w:rFonts w:asciiTheme="majorBidi" w:eastAsia="Linux Libertine" w:hAnsiTheme="majorBidi" w:cstheme="majorBidi"/>
          <w:color w:val="000000"/>
          <w:sz w:val="24"/>
          <w:szCs w:val="24"/>
        </w:rPr>
        <w:t>Nussenblatt</w:t>
      </w:r>
      <w:proofErr w:type="spellEnd"/>
      <w:r w:rsidRPr="00412987">
        <w:rPr>
          <w:rFonts w:asciiTheme="majorBidi" w:eastAsia="Linux Libertine" w:hAnsiTheme="majorBidi" w:cstheme="majorBidi"/>
          <w:color w:val="000000"/>
          <w:sz w:val="24"/>
          <w:szCs w:val="24"/>
        </w:rPr>
        <w:t xml:space="preserve">, R. (2012). Standardizing immunophenotyping for the Human Immunology Project. </w:t>
      </w:r>
      <w:r w:rsidRPr="00412987">
        <w:rPr>
          <w:rFonts w:asciiTheme="majorBidi" w:eastAsia="Linux Libertine" w:hAnsiTheme="majorBidi" w:cstheme="majorBidi"/>
          <w:i/>
          <w:iCs/>
          <w:color w:val="000000"/>
          <w:sz w:val="24"/>
          <w:szCs w:val="24"/>
        </w:rPr>
        <w:t xml:space="preserve">Nature Reviews </w:t>
      </w:r>
      <w:r w:rsidRPr="006615FA">
        <w:rPr>
          <w:rFonts w:asciiTheme="majorBidi" w:eastAsia="Linux Libertine" w:hAnsiTheme="majorBidi" w:cstheme="majorBidi"/>
          <w:i/>
          <w:iCs/>
          <w:color w:val="000000"/>
          <w:sz w:val="24"/>
          <w:szCs w:val="24"/>
        </w:rPr>
        <w:t>Immunology</w:t>
      </w:r>
      <w:r w:rsidRPr="009D343F">
        <w:rPr>
          <w:rFonts w:asciiTheme="majorBidi" w:eastAsia="Linux Libertine" w:hAnsiTheme="majorBidi" w:cstheme="majorBidi"/>
          <w:color w:val="000000"/>
          <w:sz w:val="24"/>
          <w:szCs w:val="24"/>
          <w:rPrChange w:id="852" w:author="Ally Hartzell" w:date="2024-12-09T12:59:00Z" w16du:dateUtc="2024-12-09T19:59:00Z">
            <w:rPr>
              <w:rFonts w:asciiTheme="majorBidi" w:eastAsia="Linux Libertine" w:hAnsiTheme="majorBidi" w:cstheme="majorBidi"/>
              <w:i/>
              <w:iCs/>
              <w:color w:val="000000"/>
              <w:sz w:val="24"/>
              <w:szCs w:val="24"/>
            </w:rPr>
          </w:rPrChange>
        </w:rPr>
        <w:t>,</w:t>
      </w:r>
      <w:r w:rsidRPr="006615FA">
        <w:rPr>
          <w:rFonts w:asciiTheme="majorBidi" w:eastAsia="Linux Libertine" w:hAnsiTheme="majorBidi" w:cstheme="majorBidi"/>
          <w:i/>
          <w:iCs/>
          <w:color w:val="000000"/>
          <w:sz w:val="24"/>
          <w:szCs w:val="24"/>
          <w:rPrChange w:id="853" w:author="Alexis Jones" w:date="2024-12-07T21:17:00Z" w16du:dateUtc="2024-12-08T03:17:00Z">
            <w:rPr>
              <w:rFonts w:asciiTheme="majorBidi" w:eastAsia="Linux Libertine" w:hAnsiTheme="majorBidi" w:cstheme="majorBidi"/>
              <w:color w:val="000000"/>
              <w:sz w:val="24"/>
              <w:szCs w:val="24"/>
            </w:rPr>
          </w:rPrChange>
        </w:rPr>
        <w:t xml:space="preserve"> 12</w:t>
      </w:r>
      <w:r w:rsidRPr="00412987">
        <w:rPr>
          <w:rFonts w:asciiTheme="majorBidi" w:eastAsia="Linux Libertine" w:hAnsiTheme="majorBidi" w:cstheme="majorBidi"/>
          <w:color w:val="000000"/>
          <w:sz w:val="24"/>
          <w:szCs w:val="24"/>
        </w:rPr>
        <w:t>(3), 19</w:t>
      </w:r>
      <w:ins w:id="854" w:author="Alexis Jones" w:date="2024-12-07T21:17:00Z" w16du:dateUtc="2024-12-08T03:17:00Z">
        <w:r w:rsidR="006615FA">
          <w:rPr>
            <w:rFonts w:asciiTheme="majorBidi" w:eastAsia="Linux Libertine" w:hAnsiTheme="majorBidi" w:cstheme="majorBidi"/>
            <w:color w:val="000000"/>
            <w:sz w:val="24"/>
            <w:szCs w:val="24"/>
          </w:rPr>
          <w:t>1–</w:t>
        </w:r>
      </w:ins>
      <w:del w:id="855" w:author="Alexis Jones" w:date="2024-12-07T21:17:00Z" w16du:dateUtc="2024-12-08T03:17:00Z">
        <w:r w:rsidRPr="00412987" w:rsidDel="006615FA">
          <w:rPr>
            <w:rFonts w:asciiTheme="majorBidi" w:eastAsia="Linux Libertine" w:hAnsiTheme="majorBidi" w:cstheme="majorBidi"/>
            <w:color w:val="000000"/>
            <w:sz w:val="24"/>
            <w:szCs w:val="24"/>
          </w:rPr>
          <w:delText>1</w:delText>
        </w:r>
        <w:r w:rsidRPr="00412987" w:rsidDel="006615FA">
          <w:rPr>
            <w:rFonts w:asciiTheme="majorBidi" w:eastAsia="Linux Libertine" w:hAnsiTheme="majorBidi" w:cstheme="majorBidi" w:hint="eastAsia"/>
            <w:color w:val="000000"/>
            <w:sz w:val="24"/>
            <w:szCs w:val="24"/>
          </w:rPr>
          <w:delText>–</w:delText>
        </w:r>
      </w:del>
      <w:r w:rsidRPr="00412987">
        <w:rPr>
          <w:rFonts w:asciiTheme="majorBidi" w:eastAsia="Linux Libertine" w:hAnsiTheme="majorBidi" w:cstheme="majorBidi"/>
          <w:color w:val="000000"/>
          <w:sz w:val="24"/>
          <w:szCs w:val="24"/>
        </w:rPr>
        <w:t xml:space="preserve">200. </w:t>
      </w:r>
      <w:r w:rsidRPr="009D343F">
        <w:rPr>
          <w:color w:val="000000" w:themeColor="text1"/>
          <w:rPrChange w:id="856" w:author="Alexis Jones" w:date="2024-12-07T21:17:00Z" w16du:dateUtc="2024-12-08T03:17:00Z">
            <w:rPr/>
          </w:rPrChange>
        </w:rPr>
        <w:fldChar w:fldCharType="begin"/>
      </w:r>
      <w:r w:rsidRPr="006615FA">
        <w:rPr>
          <w:color w:val="000000" w:themeColor="text1"/>
          <w:rPrChange w:id="857" w:author="Alexis Jones" w:date="2024-12-07T21:17:00Z" w16du:dateUtc="2024-12-08T03:17:00Z">
            <w:rPr/>
          </w:rPrChange>
        </w:rPr>
        <w:instrText>HYPERLINK "https://doi.org/10.1038/nri3158"</w:instrText>
      </w:r>
      <w:r w:rsidRPr="000146BB">
        <w:rPr>
          <w:color w:val="000000" w:themeColor="text1"/>
        </w:rPr>
      </w:r>
      <w:r w:rsidRPr="009D343F">
        <w:rPr>
          <w:rPrChange w:id="858" w:author="Alexis Jones" w:date="2024-12-07T21:17:00Z" w16du:dateUtc="2024-12-08T03:17:00Z">
            <w:rPr>
              <w:rStyle w:val="Hyperlink"/>
              <w:rFonts w:asciiTheme="majorBidi" w:eastAsia="Linux Libertine" w:hAnsiTheme="majorBidi" w:cstheme="majorBidi"/>
              <w:sz w:val="24"/>
              <w:szCs w:val="24"/>
            </w:rPr>
          </w:rPrChange>
        </w:rPr>
        <w:fldChar w:fldCharType="separate"/>
      </w:r>
      <w:r w:rsidRPr="009D343F">
        <w:rPr>
          <w:rStyle w:val="Hyperlink"/>
          <w:rFonts w:asciiTheme="majorBidi" w:eastAsia="Linux Libertine" w:hAnsiTheme="majorBidi" w:cstheme="majorBidi"/>
          <w:sz w:val="24"/>
          <w:szCs w:val="24"/>
        </w:rPr>
        <w:t>https://doi.org/10.1038/nri3158</w:t>
      </w:r>
      <w:r w:rsidRPr="009D343F">
        <w:rPr>
          <w:rStyle w:val="Hyperlink"/>
          <w:rFonts w:asciiTheme="majorBidi" w:eastAsia="Linux Libertine" w:hAnsiTheme="majorBidi" w:cstheme="majorBidi"/>
          <w:sz w:val="24"/>
          <w:szCs w:val="24"/>
        </w:rPr>
        <w:fldChar w:fldCharType="end"/>
      </w:r>
      <w:r w:rsidRPr="006615FA">
        <w:rPr>
          <w:rFonts w:asciiTheme="majorBidi" w:eastAsia="Linux Libertine" w:hAnsiTheme="majorBidi" w:cstheme="majorBidi"/>
          <w:color w:val="000000" w:themeColor="text1"/>
          <w:sz w:val="24"/>
          <w:szCs w:val="24"/>
          <w:rPrChange w:id="859" w:author="Alexis Jones" w:date="2024-12-07T21:17:00Z" w16du:dateUtc="2024-12-08T03:17:00Z">
            <w:rPr>
              <w:rFonts w:asciiTheme="majorBidi" w:eastAsia="Linux Libertine" w:hAnsiTheme="majorBidi" w:cstheme="majorBidi"/>
              <w:color w:val="000000"/>
              <w:sz w:val="24"/>
              <w:szCs w:val="24"/>
            </w:rPr>
          </w:rPrChange>
        </w:rPr>
        <w:t xml:space="preserve"> </w:t>
      </w:r>
    </w:p>
    <w:p w14:paraId="166C2C8F" w14:textId="699353CA"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Mair, F., </w:t>
      </w:r>
      <w:r w:rsidR="00973C5E">
        <w:rPr>
          <w:rFonts w:asciiTheme="majorBidi" w:eastAsia="Linux Libertine" w:hAnsiTheme="majorBidi" w:cstheme="majorBidi"/>
          <w:color w:val="000000"/>
          <w:sz w:val="24"/>
          <w:szCs w:val="24"/>
        </w:rPr>
        <w:t xml:space="preserve">&amp; </w:t>
      </w:r>
      <w:proofErr w:type="spellStart"/>
      <w:r w:rsidRPr="00F33643">
        <w:rPr>
          <w:rFonts w:asciiTheme="majorBidi" w:eastAsia="Linux Libertine" w:hAnsiTheme="majorBidi" w:cstheme="majorBidi"/>
          <w:color w:val="000000"/>
          <w:sz w:val="24"/>
          <w:szCs w:val="24"/>
        </w:rPr>
        <w:t>Leichti</w:t>
      </w:r>
      <w:proofErr w:type="spellEnd"/>
      <w:r w:rsidRPr="00F33643">
        <w:rPr>
          <w:rFonts w:asciiTheme="majorBidi" w:eastAsia="Linux Libertine" w:hAnsiTheme="majorBidi" w:cstheme="majorBidi"/>
          <w:color w:val="000000"/>
          <w:sz w:val="24"/>
          <w:szCs w:val="24"/>
        </w:rPr>
        <w:t xml:space="preserve">, T. (2020). Comprehensive </w:t>
      </w:r>
      <w:ins w:id="860" w:author="Alexis Jones" w:date="2024-12-07T21:18:00Z" w16du:dateUtc="2024-12-08T03:18:00Z">
        <w:r w:rsidR="006615FA">
          <w:rPr>
            <w:rFonts w:asciiTheme="majorBidi" w:eastAsia="Linux Libertine" w:hAnsiTheme="majorBidi" w:cstheme="majorBidi"/>
            <w:color w:val="000000"/>
            <w:sz w:val="24"/>
            <w:szCs w:val="24"/>
          </w:rPr>
          <w:t>p</w:t>
        </w:r>
      </w:ins>
      <w:del w:id="861" w:author="Alexis Jones" w:date="2024-12-07T21:17:00Z" w16du:dateUtc="2024-12-08T03:17:00Z">
        <w:r w:rsidRPr="00F33643" w:rsidDel="006615FA">
          <w:rPr>
            <w:rFonts w:asciiTheme="majorBidi" w:eastAsia="Linux Libertine" w:hAnsiTheme="majorBidi" w:cstheme="majorBidi"/>
            <w:color w:val="000000"/>
            <w:sz w:val="24"/>
            <w:szCs w:val="24"/>
          </w:rPr>
          <w:delText>P</w:delText>
        </w:r>
      </w:del>
      <w:r w:rsidRPr="00F33643">
        <w:rPr>
          <w:rFonts w:asciiTheme="majorBidi" w:eastAsia="Linux Libertine" w:hAnsiTheme="majorBidi" w:cstheme="majorBidi"/>
          <w:color w:val="000000"/>
          <w:sz w:val="24"/>
          <w:szCs w:val="24"/>
        </w:rPr>
        <w:t xml:space="preserve">henotyping of </w:t>
      </w:r>
      <w:ins w:id="862" w:author="Alexis Jones" w:date="2024-12-07T21:18:00Z" w16du:dateUtc="2024-12-08T03:18:00Z">
        <w:r w:rsidR="006615FA">
          <w:rPr>
            <w:rFonts w:asciiTheme="majorBidi" w:eastAsia="Linux Libertine" w:hAnsiTheme="majorBidi" w:cstheme="majorBidi"/>
            <w:color w:val="000000"/>
            <w:sz w:val="24"/>
            <w:szCs w:val="24"/>
          </w:rPr>
          <w:t>h</w:t>
        </w:r>
      </w:ins>
      <w:del w:id="863" w:author="Alexis Jones" w:date="2024-12-07T21:18:00Z" w16du:dateUtc="2024-12-08T03:18:00Z">
        <w:r w:rsidRPr="00F33643" w:rsidDel="006615FA">
          <w:rPr>
            <w:rFonts w:asciiTheme="majorBidi" w:eastAsia="Linux Libertine" w:hAnsiTheme="majorBidi" w:cstheme="majorBidi"/>
            <w:color w:val="000000"/>
            <w:sz w:val="24"/>
            <w:szCs w:val="24"/>
          </w:rPr>
          <w:delText>H</w:delText>
        </w:r>
      </w:del>
      <w:r w:rsidRPr="00F33643">
        <w:rPr>
          <w:rFonts w:asciiTheme="majorBidi" w:eastAsia="Linux Libertine" w:hAnsiTheme="majorBidi" w:cstheme="majorBidi"/>
          <w:color w:val="000000"/>
          <w:sz w:val="24"/>
          <w:szCs w:val="24"/>
        </w:rPr>
        <w:t xml:space="preserve">uman </w:t>
      </w:r>
      <w:ins w:id="864" w:author="Alexis Jones" w:date="2024-12-07T21:18:00Z" w16du:dateUtc="2024-12-08T03:18:00Z">
        <w:r w:rsidR="006615FA">
          <w:rPr>
            <w:rFonts w:asciiTheme="majorBidi" w:eastAsia="Linux Libertine" w:hAnsiTheme="majorBidi" w:cstheme="majorBidi"/>
            <w:color w:val="000000"/>
            <w:sz w:val="24"/>
            <w:szCs w:val="24"/>
          </w:rPr>
          <w:t>d</w:t>
        </w:r>
      </w:ins>
      <w:del w:id="865" w:author="Alexis Jones" w:date="2024-12-07T21:18:00Z" w16du:dateUtc="2024-12-08T03:18:00Z">
        <w:r w:rsidRPr="00F33643" w:rsidDel="006615FA">
          <w:rPr>
            <w:rFonts w:asciiTheme="majorBidi" w:eastAsia="Linux Libertine" w:hAnsiTheme="majorBidi" w:cstheme="majorBidi"/>
            <w:color w:val="000000"/>
            <w:sz w:val="24"/>
            <w:szCs w:val="24"/>
          </w:rPr>
          <w:delText>D</w:delText>
        </w:r>
      </w:del>
      <w:r w:rsidRPr="00F33643">
        <w:rPr>
          <w:rFonts w:asciiTheme="majorBidi" w:eastAsia="Linux Libertine" w:hAnsiTheme="majorBidi" w:cstheme="majorBidi"/>
          <w:color w:val="000000"/>
          <w:sz w:val="24"/>
          <w:szCs w:val="24"/>
        </w:rPr>
        <w:t xml:space="preserve">endritic </w:t>
      </w:r>
      <w:ins w:id="866" w:author="Alexis Jones" w:date="2024-12-07T21:18:00Z" w16du:dateUtc="2024-12-08T03:18:00Z">
        <w:r w:rsidR="006615FA">
          <w:rPr>
            <w:rFonts w:asciiTheme="majorBidi" w:eastAsia="Linux Libertine" w:hAnsiTheme="majorBidi" w:cstheme="majorBidi"/>
            <w:color w:val="000000"/>
            <w:sz w:val="24"/>
            <w:szCs w:val="24"/>
          </w:rPr>
          <w:t>c</w:t>
        </w:r>
      </w:ins>
      <w:del w:id="867" w:author="Alexis Jones" w:date="2024-12-07T21:18:00Z" w16du:dateUtc="2024-12-08T03:18:00Z">
        <w:r w:rsidRPr="00F33643" w:rsidDel="006615FA">
          <w:rPr>
            <w:rFonts w:asciiTheme="majorBidi" w:eastAsia="Linux Libertine" w:hAnsiTheme="majorBidi" w:cstheme="majorBidi"/>
            <w:color w:val="000000"/>
            <w:sz w:val="24"/>
            <w:szCs w:val="24"/>
          </w:rPr>
          <w:delText>C</w:delText>
        </w:r>
      </w:del>
      <w:r w:rsidRPr="00F33643">
        <w:rPr>
          <w:rFonts w:asciiTheme="majorBidi" w:eastAsia="Linux Libertine" w:hAnsiTheme="majorBidi" w:cstheme="majorBidi"/>
          <w:color w:val="000000"/>
          <w:sz w:val="24"/>
          <w:szCs w:val="24"/>
        </w:rPr>
        <w:t xml:space="preserve">ells and </w:t>
      </w:r>
      <w:ins w:id="868" w:author="Alexis Jones" w:date="2024-12-07T21:18:00Z" w16du:dateUtc="2024-12-08T03:18:00Z">
        <w:r w:rsidR="006615FA">
          <w:rPr>
            <w:rFonts w:asciiTheme="majorBidi" w:eastAsia="Linux Libertine" w:hAnsiTheme="majorBidi" w:cstheme="majorBidi"/>
            <w:color w:val="000000"/>
            <w:sz w:val="24"/>
            <w:szCs w:val="24"/>
          </w:rPr>
          <w:t>m</w:t>
        </w:r>
      </w:ins>
      <w:del w:id="869" w:author="Alexis Jones" w:date="2024-12-07T21:18:00Z" w16du:dateUtc="2024-12-08T03:18:00Z">
        <w:r w:rsidRPr="00F33643" w:rsidDel="006615FA">
          <w:rPr>
            <w:rFonts w:asciiTheme="majorBidi" w:eastAsia="Linux Libertine" w:hAnsiTheme="majorBidi" w:cstheme="majorBidi"/>
            <w:color w:val="000000"/>
            <w:sz w:val="24"/>
            <w:szCs w:val="24"/>
          </w:rPr>
          <w:delText>M</w:delText>
        </w:r>
      </w:del>
      <w:r w:rsidRPr="00F33643">
        <w:rPr>
          <w:rFonts w:asciiTheme="majorBidi" w:eastAsia="Linux Libertine" w:hAnsiTheme="majorBidi" w:cstheme="majorBidi"/>
          <w:color w:val="000000"/>
          <w:sz w:val="24"/>
          <w:szCs w:val="24"/>
        </w:rPr>
        <w:t>onocytes.</w:t>
      </w:r>
      <w:ins w:id="870" w:author="Ally Hartzell" w:date="2024-12-09T12:59:00Z" w16du:dateUtc="2024-12-09T19:59:00Z">
        <w:r w:rsidR="009D343F">
          <w:rPr>
            <w:rFonts w:asciiTheme="majorBidi" w:eastAsia="Linux Libertine" w:hAnsiTheme="majorBidi" w:cstheme="majorBidi"/>
            <w:color w:val="000000"/>
            <w:sz w:val="24"/>
            <w:szCs w:val="24"/>
          </w:rPr>
          <w:t xml:space="preserve"> </w:t>
        </w:r>
      </w:ins>
      <w:del w:id="871" w:author="Ally Hartzell" w:date="2024-12-09T12:59:00Z" w16du:dateUtc="2024-12-09T19:59:00Z">
        <w:r w:rsidRPr="00F33643" w:rsidDel="009D343F">
          <w:rPr>
            <w:rFonts w:asciiTheme="majorBidi" w:eastAsia="Linux Libertine" w:hAnsiTheme="majorBidi" w:cstheme="majorBidi"/>
            <w:color w:val="000000"/>
            <w:sz w:val="24"/>
            <w:szCs w:val="24"/>
          </w:rPr>
          <w:delText> </w:delText>
        </w:r>
      </w:del>
      <w:r w:rsidRPr="00F33643">
        <w:rPr>
          <w:rFonts w:asciiTheme="majorBidi" w:eastAsia="Linux Libertine" w:hAnsiTheme="majorBidi" w:cstheme="majorBidi"/>
          <w:i/>
          <w:iCs/>
          <w:color w:val="000000"/>
          <w:sz w:val="24"/>
          <w:szCs w:val="24"/>
        </w:rPr>
        <w:t xml:space="preserve">Journal of Quantitative Cell </w:t>
      </w:r>
      <w:r w:rsidRPr="006615FA">
        <w:rPr>
          <w:rFonts w:asciiTheme="majorBidi" w:eastAsia="Linux Libertine" w:hAnsiTheme="majorBidi" w:cstheme="majorBidi"/>
          <w:i/>
          <w:iCs/>
          <w:color w:val="000000"/>
          <w:sz w:val="24"/>
          <w:szCs w:val="24"/>
        </w:rPr>
        <w:t>Science</w:t>
      </w:r>
      <w:r w:rsidRPr="009D343F">
        <w:rPr>
          <w:rFonts w:asciiTheme="majorBidi" w:eastAsia="Linux Libertine" w:hAnsiTheme="majorBidi" w:cstheme="majorBidi"/>
          <w:color w:val="000000"/>
          <w:sz w:val="24"/>
          <w:szCs w:val="24"/>
        </w:rPr>
        <w:t>,</w:t>
      </w:r>
      <w:ins w:id="872" w:author="Ally Hartzell" w:date="2024-12-09T13:00:00Z" w16du:dateUtc="2024-12-09T20:00:00Z">
        <w:r w:rsidR="009D343F" w:rsidRPr="009D343F">
          <w:rPr>
            <w:rFonts w:asciiTheme="majorBidi" w:eastAsia="Linux Libertine" w:hAnsiTheme="majorBidi" w:cstheme="majorBidi"/>
            <w:color w:val="000000"/>
            <w:sz w:val="24"/>
            <w:szCs w:val="24"/>
            <w:rPrChange w:id="873" w:author="Ally Hartzell" w:date="2024-12-09T13:00:00Z" w16du:dateUtc="2024-12-09T20:00:00Z">
              <w:rPr>
                <w:rFonts w:asciiTheme="majorBidi" w:eastAsia="Linux Libertine" w:hAnsiTheme="majorBidi" w:cstheme="majorBidi"/>
                <w:i/>
                <w:iCs/>
                <w:color w:val="000000"/>
                <w:sz w:val="24"/>
                <w:szCs w:val="24"/>
              </w:rPr>
            </w:rPrChange>
          </w:rPr>
          <w:t xml:space="preserve"> </w:t>
        </w:r>
      </w:ins>
      <w:del w:id="874" w:author="Ally Hartzell" w:date="2024-12-09T13:00:00Z" w16du:dateUtc="2024-12-09T20:00:00Z">
        <w:r w:rsidRPr="006615FA" w:rsidDel="009D343F">
          <w:rPr>
            <w:rFonts w:asciiTheme="majorBidi" w:eastAsia="Linux Libertine" w:hAnsiTheme="majorBidi" w:cstheme="majorBidi"/>
            <w:i/>
            <w:iCs/>
            <w:color w:val="000000"/>
            <w:sz w:val="24"/>
            <w:szCs w:val="24"/>
            <w:rPrChange w:id="875" w:author="Alexis Jones" w:date="2024-12-07T21:18:00Z" w16du:dateUtc="2024-12-08T03:18:00Z">
              <w:rPr>
                <w:rFonts w:asciiTheme="majorBidi" w:eastAsia="Linux Libertine" w:hAnsiTheme="majorBidi" w:cstheme="majorBidi"/>
                <w:color w:val="000000"/>
                <w:sz w:val="24"/>
                <w:szCs w:val="24"/>
              </w:rPr>
            </w:rPrChange>
          </w:rPr>
          <w:delText> </w:delText>
        </w:r>
      </w:del>
      <w:r w:rsidRPr="006615FA">
        <w:rPr>
          <w:rFonts w:asciiTheme="majorBidi" w:eastAsia="Linux Libertine" w:hAnsiTheme="majorBidi" w:cstheme="majorBidi"/>
          <w:i/>
          <w:iCs/>
          <w:color w:val="000000"/>
          <w:sz w:val="24"/>
          <w:szCs w:val="24"/>
          <w:rPrChange w:id="876" w:author="Alexis Jones" w:date="2024-12-07T21:18:00Z" w16du:dateUtc="2024-12-08T03:18:00Z">
            <w:rPr>
              <w:rFonts w:asciiTheme="majorBidi" w:eastAsia="Linux Libertine" w:hAnsiTheme="majorBidi" w:cstheme="majorBidi"/>
              <w:color w:val="000000"/>
              <w:sz w:val="24"/>
              <w:szCs w:val="24"/>
            </w:rPr>
          </w:rPrChange>
        </w:rPr>
        <w:t>99</w:t>
      </w:r>
      <w:r w:rsidRPr="00F33643">
        <w:rPr>
          <w:rFonts w:asciiTheme="majorBidi" w:eastAsia="Linux Libertine" w:hAnsiTheme="majorBidi" w:cstheme="majorBidi"/>
          <w:color w:val="000000"/>
          <w:sz w:val="24"/>
          <w:szCs w:val="24"/>
        </w:rPr>
        <w:t>(3), 231</w:t>
      </w:r>
      <w:ins w:id="877" w:author="Alexis Jones" w:date="2024-12-07T21:18:00Z" w16du:dateUtc="2024-12-08T03:18:00Z">
        <w:r w:rsidR="006615FA">
          <w:rPr>
            <w:rFonts w:asciiTheme="majorBidi" w:eastAsia="Linux Libertine" w:hAnsiTheme="majorBidi" w:cstheme="majorBidi"/>
            <w:color w:val="000000"/>
            <w:sz w:val="24"/>
            <w:szCs w:val="24"/>
          </w:rPr>
          <w:t>–</w:t>
        </w:r>
      </w:ins>
      <w:del w:id="878" w:author="Alexis Jones" w:date="2024-12-07T21:18:00Z" w16du:dateUtc="2024-12-08T03:18:00Z">
        <w:r w:rsidR="000C34AC" w:rsidRPr="00F33643" w:rsidDel="006615FA">
          <w:rPr>
            <w:rFonts w:asciiTheme="majorBidi" w:eastAsia="Linux Libertine" w:hAnsiTheme="majorBidi" w:cstheme="majorBidi"/>
            <w:color w:val="000000"/>
            <w:sz w:val="24"/>
            <w:szCs w:val="24"/>
          </w:rPr>
          <w:delText>–</w:delText>
        </w:r>
      </w:del>
      <w:r w:rsidRPr="00F33643">
        <w:rPr>
          <w:rFonts w:asciiTheme="majorBidi" w:eastAsia="Linux Libertine" w:hAnsiTheme="majorBidi" w:cstheme="majorBidi"/>
          <w:color w:val="000000"/>
          <w:sz w:val="24"/>
          <w:szCs w:val="24"/>
        </w:rPr>
        <w:t>242.</w:t>
      </w:r>
      <w:ins w:id="879" w:author="Ally Hartzell" w:date="2024-12-09T13:00:00Z" w16du:dateUtc="2024-12-09T20:00:00Z">
        <w:r w:rsidR="009D343F">
          <w:rPr>
            <w:rFonts w:asciiTheme="majorBidi" w:eastAsia="Linux Libertine" w:hAnsiTheme="majorBidi" w:cstheme="majorBidi"/>
            <w:color w:val="000000"/>
            <w:sz w:val="24"/>
            <w:szCs w:val="24"/>
          </w:rPr>
          <w:t xml:space="preserve"> </w:t>
        </w:r>
      </w:ins>
      <w:del w:id="880" w:author="Ally Hartzell" w:date="2024-12-09T13:00:00Z" w16du:dateUtc="2024-12-09T20:00:00Z">
        <w:r w:rsidRPr="00F33643" w:rsidDel="009D343F">
          <w:rPr>
            <w:rFonts w:asciiTheme="majorBidi" w:eastAsia="Linux Libertine" w:hAnsiTheme="majorBidi" w:cstheme="majorBidi"/>
            <w:color w:val="000000"/>
            <w:sz w:val="24"/>
            <w:szCs w:val="24"/>
          </w:rPr>
          <w:delText> </w:delText>
        </w:r>
      </w:del>
      <w:ins w:id="881" w:author="Ally Hartzell" w:date="2024-12-09T13:00:00Z" w16du:dateUtc="2024-12-09T20:00:00Z">
        <w:r w:rsidR="009D343F">
          <w:rPr>
            <w:rFonts w:asciiTheme="majorBidi" w:eastAsia="Linux Libertine" w:hAnsiTheme="majorBidi" w:cstheme="majorBidi"/>
            <w:color w:val="000000" w:themeColor="text1"/>
            <w:sz w:val="24"/>
            <w:szCs w:val="24"/>
          </w:rPr>
          <w:fldChar w:fldCharType="begin"/>
        </w:r>
        <w:r w:rsidR="009D343F">
          <w:rPr>
            <w:rFonts w:asciiTheme="majorBidi" w:eastAsia="Linux Libertine" w:hAnsiTheme="majorBidi" w:cstheme="majorBidi"/>
            <w:color w:val="000000" w:themeColor="text1"/>
            <w:sz w:val="24"/>
            <w:szCs w:val="24"/>
          </w:rPr>
          <w:instrText>HYPERLINK "</w:instrText>
        </w:r>
      </w:ins>
      <w:r w:rsidR="009D343F" w:rsidRPr="009D343F">
        <w:rPr>
          <w:rPrChange w:id="882" w:author="Ally Hartzell" w:date="2024-12-09T13:00:00Z" w16du:dateUtc="2024-12-09T20:00:00Z">
            <w:rPr>
              <w:rStyle w:val="Hyperlink"/>
              <w:rFonts w:asciiTheme="majorBidi" w:eastAsia="Linux Libertine" w:hAnsiTheme="majorBidi" w:cstheme="majorBidi"/>
              <w:sz w:val="24"/>
              <w:szCs w:val="24"/>
            </w:rPr>
          </w:rPrChange>
        </w:rPr>
        <w:instrText>https://doi.org/10.1002/cyto.a.24269</w:instrText>
      </w:r>
      <w:ins w:id="883" w:author="Ally Hartzell" w:date="2024-12-09T13:00:00Z" w16du:dateUtc="2024-12-09T20:00:00Z">
        <w:r w:rsidR="009D343F">
          <w:rPr>
            <w:rFonts w:asciiTheme="majorBidi" w:eastAsia="Linux Libertine" w:hAnsiTheme="majorBidi" w:cstheme="majorBidi"/>
            <w:color w:val="000000" w:themeColor="text1"/>
            <w:sz w:val="24"/>
            <w:szCs w:val="24"/>
          </w:rPr>
          <w:instrText>"</w:instrText>
        </w:r>
        <w:r w:rsidR="009D343F">
          <w:rPr>
            <w:rFonts w:asciiTheme="majorBidi" w:eastAsia="Linux Libertine" w:hAnsiTheme="majorBidi" w:cstheme="majorBidi"/>
            <w:color w:val="000000" w:themeColor="text1"/>
            <w:sz w:val="24"/>
            <w:szCs w:val="24"/>
          </w:rPr>
        </w:r>
        <w:r w:rsidR="009D343F">
          <w:rPr>
            <w:rFonts w:asciiTheme="majorBidi" w:eastAsia="Linux Libertine" w:hAnsiTheme="majorBidi" w:cstheme="majorBidi"/>
            <w:color w:val="000000" w:themeColor="text1"/>
            <w:sz w:val="24"/>
            <w:szCs w:val="24"/>
          </w:rPr>
          <w:fldChar w:fldCharType="separate"/>
        </w:r>
      </w:ins>
      <w:r w:rsidR="009D343F" w:rsidRPr="009D343F">
        <w:rPr>
          <w:rStyle w:val="Hyperlink"/>
          <w:rFonts w:asciiTheme="majorBidi" w:eastAsia="Linux Libertine" w:hAnsiTheme="majorBidi" w:cstheme="majorBidi"/>
          <w:sz w:val="24"/>
          <w:szCs w:val="24"/>
        </w:rPr>
        <w:t>https://doi.org/10.1002/cyto.a.24269</w:t>
      </w:r>
      <w:ins w:id="884" w:author="Ally Hartzell" w:date="2024-12-09T13:00:00Z" w16du:dateUtc="2024-12-09T20:00:00Z">
        <w:r w:rsidR="009D343F">
          <w:rPr>
            <w:rFonts w:asciiTheme="majorBidi" w:eastAsia="Linux Libertine" w:hAnsiTheme="majorBidi" w:cstheme="majorBidi"/>
            <w:color w:val="000000" w:themeColor="text1"/>
            <w:sz w:val="24"/>
            <w:szCs w:val="24"/>
          </w:rPr>
          <w:fldChar w:fldCharType="end"/>
        </w:r>
      </w:ins>
    </w:p>
    <w:p w14:paraId="37F26E4A" w14:textId="36C8CE63" w:rsidR="000C34AC" w:rsidRPr="000C34AC" w:rsidRDefault="000C34AC"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Monaco, G., Chen, H., </w:t>
      </w:r>
      <w:proofErr w:type="spellStart"/>
      <w:r>
        <w:rPr>
          <w:rFonts w:asciiTheme="majorBidi" w:eastAsia="Linux Libertine" w:hAnsiTheme="majorBidi" w:cstheme="majorBidi"/>
          <w:color w:val="000000"/>
          <w:sz w:val="24"/>
          <w:szCs w:val="24"/>
        </w:rPr>
        <w:t>Poidinger</w:t>
      </w:r>
      <w:proofErr w:type="spellEnd"/>
      <w:r>
        <w:rPr>
          <w:rFonts w:asciiTheme="majorBidi" w:eastAsia="Linux Libertine" w:hAnsiTheme="majorBidi" w:cstheme="majorBidi"/>
          <w:color w:val="000000"/>
          <w:sz w:val="24"/>
          <w:szCs w:val="24"/>
        </w:rPr>
        <w:t xml:space="preserve">, M., Chen, J., Magalhaes, J., &amp; Larbi, A. (2016). </w:t>
      </w:r>
      <w:proofErr w:type="spellStart"/>
      <w:r>
        <w:rPr>
          <w:rFonts w:asciiTheme="majorBidi" w:eastAsia="Linux Libertine" w:hAnsiTheme="majorBidi" w:cstheme="majorBidi"/>
          <w:color w:val="000000"/>
          <w:sz w:val="24"/>
          <w:szCs w:val="24"/>
        </w:rPr>
        <w:t>FlowAI</w:t>
      </w:r>
      <w:proofErr w:type="spellEnd"/>
      <w:r>
        <w:rPr>
          <w:rFonts w:asciiTheme="majorBidi" w:eastAsia="Linux Libertine" w:hAnsiTheme="majorBidi" w:cstheme="majorBidi"/>
          <w:color w:val="000000"/>
          <w:sz w:val="24"/>
          <w:szCs w:val="24"/>
        </w:rPr>
        <w:t xml:space="preserve">: Automatic and interactive anomaly discerning tools for flow cytometry data. </w:t>
      </w:r>
      <w:r>
        <w:rPr>
          <w:rFonts w:asciiTheme="majorBidi" w:eastAsia="Linux Libertine" w:hAnsiTheme="majorBidi" w:cstheme="majorBidi"/>
          <w:i/>
          <w:iCs/>
          <w:color w:val="000000"/>
          <w:sz w:val="24"/>
          <w:szCs w:val="24"/>
        </w:rPr>
        <w:t>Bioinformatics</w:t>
      </w:r>
      <w:r>
        <w:rPr>
          <w:rFonts w:asciiTheme="majorBidi" w:eastAsia="Linux Libertine" w:hAnsiTheme="majorBidi" w:cstheme="majorBidi"/>
          <w:color w:val="000000"/>
          <w:sz w:val="24"/>
          <w:szCs w:val="24"/>
        </w:rPr>
        <w:t xml:space="preserve">, </w:t>
      </w:r>
      <w:r w:rsidRPr="004F4C65">
        <w:rPr>
          <w:rFonts w:asciiTheme="majorBidi" w:eastAsia="Linux Libertine" w:hAnsiTheme="majorBidi" w:cstheme="majorBidi"/>
          <w:i/>
          <w:iCs/>
          <w:color w:val="000000"/>
          <w:sz w:val="24"/>
          <w:szCs w:val="24"/>
          <w:rPrChange w:id="885" w:author="Alexis Jones" w:date="2024-12-07T21:19:00Z" w16du:dateUtc="2024-12-08T03:19:00Z">
            <w:rPr>
              <w:rFonts w:asciiTheme="majorBidi" w:eastAsia="Linux Libertine" w:hAnsiTheme="majorBidi" w:cstheme="majorBidi"/>
              <w:color w:val="000000"/>
              <w:sz w:val="24"/>
              <w:szCs w:val="24"/>
            </w:rPr>
          </w:rPrChange>
        </w:rPr>
        <w:t>32</w:t>
      </w:r>
      <w:r>
        <w:rPr>
          <w:rFonts w:asciiTheme="majorBidi" w:eastAsia="Linux Libertine" w:hAnsiTheme="majorBidi" w:cstheme="majorBidi"/>
          <w:color w:val="000000"/>
          <w:sz w:val="24"/>
          <w:szCs w:val="24"/>
        </w:rPr>
        <w:t>(16), 2473</w:t>
      </w:r>
      <w:r w:rsidRPr="00F3364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2480.</w:t>
      </w:r>
      <w:r w:rsidR="00BF168C">
        <w:rPr>
          <w:rFonts w:asciiTheme="majorBidi" w:eastAsia="Linux Libertine" w:hAnsiTheme="majorBidi" w:cstheme="majorBidi"/>
          <w:color w:val="000000"/>
          <w:sz w:val="24"/>
          <w:szCs w:val="24"/>
        </w:rPr>
        <w:t xml:space="preserve"> </w:t>
      </w:r>
      <w:r w:rsidR="00BF168C" w:rsidRPr="009D343F">
        <w:rPr>
          <w:color w:val="000000" w:themeColor="text1"/>
          <w:rPrChange w:id="886" w:author="Alexis Jones" w:date="2024-12-07T21:19:00Z" w16du:dateUtc="2024-12-08T03:19:00Z">
            <w:rPr/>
          </w:rPrChange>
        </w:rPr>
        <w:fldChar w:fldCharType="begin"/>
      </w:r>
      <w:r w:rsidR="00BF168C" w:rsidRPr="004F4C65">
        <w:rPr>
          <w:color w:val="000000" w:themeColor="text1"/>
          <w:rPrChange w:id="887" w:author="Alexis Jones" w:date="2024-12-07T21:19:00Z" w16du:dateUtc="2024-12-08T03:19:00Z">
            <w:rPr/>
          </w:rPrChange>
        </w:rPr>
        <w:instrText>HYPERLINK "https://doi.org/10.1093/bioinformatics/btw191"</w:instrText>
      </w:r>
      <w:r w:rsidR="00BF168C" w:rsidRPr="000146BB">
        <w:rPr>
          <w:color w:val="000000" w:themeColor="text1"/>
        </w:rPr>
      </w:r>
      <w:r w:rsidR="00BF168C" w:rsidRPr="009D343F">
        <w:rPr>
          <w:rPrChange w:id="888" w:author="Alexis Jones" w:date="2024-12-07T21:19:00Z" w16du:dateUtc="2024-12-08T03:19:00Z">
            <w:rPr>
              <w:rStyle w:val="Hyperlink"/>
              <w:rFonts w:asciiTheme="majorBidi" w:eastAsia="Linux Libertine" w:hAnsiTheme="majorBidi" w:cstheme="majorBidi"/>
              <w:sz w:val="24"/>
              <w:szCs w:val="24"/>
            </w:rPr>
          </w:rPrChange>
        </w:rPr>
        <w:fldChar w:fldCharType="separate"/>
      </w:r>
      <w:r w:rsidR="00BF168C" w:rsidRPr="009D343F">
        <w:rPr>
          <w:rStyle w:val="Hyperlink"/>
          <w:rFonts w:asciiTheme="majorBidi" w:eastAsia="Linux Libertine" w:hAnsiTheme="majorBidi" w:cstheme="majorBidi"/>
          <w:sz w:val="24"/>
          <w:szCs w:val="24"/>
        </w:rPr>
        <w:t>https://doi.org/10.1093/bioinformatics/btw191</w:t>
      </w:r>
      <w:r w:rsidR="00BF168C" w:rsidRPr="009D343F">
        <w:rPr>
          <w:rStyle w:val="Hyperlink"/>
          <w:rFonts w:asciiTheme="majorBidi" w:eastAsia="Linux Libertine" w:hAnsiTheme="majorBidi" w:cstheme="majorBidi"/>
          <w:sz w:val="24"/>
          <w:szCs w:val="24"/>
        </w:rPr>
        <w:fldChar w:fldCharType="end"/>
      </w:r>
    </w:p>
    <w:p w14:paraId="3E83A2A9" w14:textId="18160CEF"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Ng, D. P., Simonson, P. D., </w:t>
      </w:r>
      <w:proofErr w:type="spellStart"/>
      <w:r w:rsidRPr="00F33643">
        <w:rPr>
          <w:rFonts w:asciiTheme="majorBidi" w:eastAsia="Linux Libertine" w:hAnsiTheme="majorBidi" w:cstheme="majorBidi"/>
          <w:color w:val="000000"/>
          <w:sz w:val="24"/>
          <w:szCs w:val="24"/>
        </w:rPr>
        <w:t>Tarnok</w:t>
      </w:r>
      <w:proofErr w:type="spellEnd"/>
      <w:r w:rsidRPr="00F33643">
        <w:rPr>
          <w:rFonts w:asciiTheme="majorBidi" w:eastAsia="Linux Libertine" w:hAnsiTheme="majorBidi" w:cstheme="majorBidi"/>
          <w:color w:val="000000"/>
          <w:sz w:val="24"/>
          <w:szCs w:val="24"/>
        </w:rPr>
        <w:t xml:space="preserve">, A., Lucas, F., Kern, W., Rolf, N., </w:t>
      </w:r>
      <w:proofErr w:type="spellStart"/>
      <w:r w:rsidRPr="00F33643">
        <w:rPr>
          <w:rFonts w:asciiTheme="majorBidi" w:eastAsia="Linux Libertine" w:hAnsiTheme="majorBidi" w:cstheme="majorBidi"/>
          <w:color w:val="000000"/>
          <w:sz w:val="24"/>
          <w:szCs w:val="24"/>
        </w:rPr>
        <w:t>Bogdanoski</w:t>
      </w:r>
      <w:proofErr w:type="spellEnd"/>
      <w:r w:rsidRPr="00F33643">
        <w:rPr>
          <w:rFonts w:asciiTheme="majorBidi" w:eastAsia="Linux Libertine" w:hAnsiTheme="majorBidi" w:cstheme="majorBidi"/>
          <w:color w:val="000000"/>
          <w:sz w:val="24"/>
          <w:szCs w:val="24"/>
        </w:rPr>
        <w:t xml:space="preserve">, G., Green, C., Brinkman, R. R., &amp; </w:t>
      </w:r>
      <w:proofErr w:type="spellStart"/>
      <w:r w:rsidRPr="00F33643">
        <w:rPr>
          <w:rFonts w:asciiTheme="majorBidi" w:eastAsia="Linux Libertine" w:hAnsiTheme="majorBidi" w:cstheme="majorBidi"/>
          <w:color w:val="000000"/>
          <w:sz w:val="24"/>
          <w:szCs w:val="24"/>
        </w:rPr>
        <w:t>Czechowska</w:t>
      </w:r>
      <w:proofErr w:type="spellEnd"/>
      <w:r w:rsidRPr="00F33643">
        <w:rPr>
          <w:rFonts w:asciiTheme="majorBidi" w:eastAsia="Linux Libertine" w:hAnsiTheme="majorBidi" w:cstheme="majorBidi"/>
          <w:color w:val="000000"/>
          <w:sz w:val="24"/>
          <w:szCs w:val="24"/>
        </w:rPr>
        <w:t>, K. (2024). Recommendations for using artificial intelligence in clinical flow cytometry.</w:t>
      </w:r>
      <w:ins w:id="889" w:author="Ally Hartzell" w:date="2024-12-09T13:00:00Z" w16du:dateUtc="2024-12-09T20:00:00Z">
        <w:r w:rsidR="009D343F">
          <w:rPr>
            <w:rFonts w:asciiTheme="majorBidi" w:eastAsia="Linux Libertine" w:hAnsiTheme="majorBidi" w:cstheme="majorBidi"/>
            <w:color w:val="000000"/>
            <w:sz w:val="24"/>
            <w:szCs w:val="24"/>
          </w:rPr>
          <w:t xml:space="preserve"> </w:t>
        </w:r>
      </w:ins>
      <w:del w:id="890" w:author="Ally Hartzell" w:date="2024-12-09T13:00:00Z" w16du:dateUtc="2024-12-09T20:00:00Z">
        <w:r w:rsidRPr="00F33643" w:rsidDel="009D343F">
          <w:rPr>
            <w:rFonts w:asciiTheme="majorBidi" w:eastAsia="Linux Libertine" w:hAnsiTheme="majorBidi" w:cstheme="majorBidi"/>
            <w:color w:val="000000"/>
            <w:sz w:val="24"/>
            <w:szCs w:val="24"/>
          </w:rPr>
          <w:delText> </w:delText>
        </w:r>
      </w:del>
      <w:r w:rsidRPr="00F33643">
        <w:rPr>
          <w:rFonts w:asciiTheme="majorBidi" w:eastAsia="Linux Libertine" w:hAnsiTheme="majorBidi" w:cstheme="majorBidi"/>
          <w:i/>
          <w:iCs/>
          <w:color w:val="000000"/>
          <w:sz w:val="24"/>
          <w:szCs w:val="24"/>
        </w:rPr>
        <w:t>Cytometry</w:t>
      </w:r>
      <w:r w:rsidR="00D6068B">
        <w:rPr>
          <w:rFonts w:asciiTheme="majorBidi" w:eastAsia="Linux Libertine" w:hAnsiTheme="majorBidi" w:cstheme="majorBidi"/>
          <w:i/>
          <w:iCs/>
          <w:color w:val="000000"/>
          <w:sz w:val="24"/>
          <w:szCs w:val="24"/>
        </w:rPr>
        <w:t xml:space="preserve"> </w:t>
      </w:r>
      <w:ins w:id="891" w:author="Alexis Jones" w:date="2024-12-07T21:19:00Z" w16du:dateUtc="2024-12-08T03:19:00Z">
        <w:r w:rsidR="004F4C65">
          <w:rPr>
            <w:rFonts w:asciiTheme="majorBidi" w:eastAsia="Linux Libertine" w:hAnsiTheme="majorBidi" w:cstheme="majorBidi"/>
            <w:i/>
            <w:iCs/>
            <w:color w:val="000000"/>
            <w:sz w:val="24"/>
            <w:szCs w:val="24"/>
          </w:rPr>
          <w:t>P</w:t>
        </w:r>
      </w:ins>
      <w:del w:id="892" w:author="Alexis Jones" w:date="2024-12-07T21:19:00Z" w16du:dateUtc="2024-12-08T03:19:00Z">
        <w:r w:rsidR="00D6068B" w:rsidDel="004F4C65">
          <w:rPr>
            <w:rFonts w:asciiTheme="majorBidi" w:eastAsia="Linux Libertine" w:hAnsiTheme="majorBidi" w:cstheme="majorBidi"/>
            <w:i/>
            <w:iCs/>
            <w:color w:val="000000"/>
            <w:sz w:val="24"/>
            <w:szCs w:val="24"/>
          </w:rPr>
          <w:delText>p</w:delText>
        </w:r>
      </w:del>
      <w:r w:rsidR="00D6068B">
        <w:rPr>
          <w:rFonts w:asciiTheme="majorBidi" w:eastAsia="Linux Libertine" w:hAnsiTheme="majorBidi" w:cstheme="majorBidi"/>
          <w:i/>
          <w:iCs/>
          <w:color w:val="000000"/>
          <w:sz w:val="24"/>
          <w:szCs w:val="24"/>
        </w:rPr>
        <w:t xml:space="preserve">art </w:t>
      </w:r>
      <w:ins w:id="893" w:author="Alexis Jones" w:date="2024-12-07T21:19:00Z" w16du:dateUtc="2024-12-08T03:19:00Z">
        <w:r w:rsidR="004F4C65">
          <w:rPr>
            <w:rFonts w:asciiTheme="majorBidi" w:eastAsia="Linux Libertine" w:hAnsiTheme="majorBidi" w:cstheme="majorBidi"/>
            <w:i/>
            <w:iCs/>
            <w:color w:val="000000"/>
            <w:sz w:val="24"/>
            <w:szCs w:val="24"/>
          </w:rPr>
          <w:t>B</w:t>
        </w:r>
      </w:ins>
      <w:del w:id="894" w:author="Alexis Jones" w:date="2024-12-07T21:19:00Z" w16du:dateUtc="2024-12-08T03:19:00Z">
        <w:r w:rsidR="00D6068B" w:rsidDel="004F4C65">
          <w:rPr>
            <w:rFonts w:asciiTheme="majorBidi" w:eastAsia="Linux Libertine" w:hAnsiTheme="majorBidi" w:cstheme="majorBidi"/>
            <w:i/>
            <w:iCs/>
            <w:color w:val="000000"/>
            <w:sz w:val="24"/>
            <w:szCs w:val="24"/>
          </w:rPr>
          <w:delText>b</w:delText>
        </w:r>
      </w:del>
      <w:r w:rsidR="00D6068B">
        <w:rPr>
          <w:rFonts w:asciiTheme="majorBidi" w:eastAsia="Linux Libertine" w:hAnsiTheme="majorBidi" w:cstheme="majorBidi"/>
          <w:i/>
          <w:iCs/>
          <w:color w:val="000000"/>
          <w:sz w:val="24"/>
          <w:szCs w:val="24"/>
        </w:rPr>
        <w:t xml:space="preserve">: </w:t>
      </w:r>
      <w:r w:rsidRPr="00F33643">
        <w:rPr>
          <w:rFonts w:asciiTheme="majorBidi" w:eastAsia="Linux Libertine" w:hAnsiTheme="majorBidi" w:cstheme="majorBidi"/>
          <w:i/>
          <w:iCs/>
          <w:color w:val="000000"/>
          <w:sz w:val="24"/>
          <w:szCs w:val="24"/>
        </w:rPr>
        <w:t xml:space="preserve">Clinical </w:t>
      </w:r>
      <w:ins w:id="895" w:author="Alexis Jones" w:date="2024-12-07T21:19:00Z" w16du:dateUtc="2024-12-08T03:19:00Z">
        <w:r w:rsidR="004F4C65">
          <w:rPr>
            <w:rFonts w:asciiTheme="majorBidi" w:eastAsia="Linux Libertine" w:hAnsiTheme="majorBidi" w:cstheme="majorBidi"/>
            <w:i/>
            <w:iCs/>
            <w:color w:val="000000"/>
            <w:sz w:val="24"/>
            <w:szCs w:val="24"/>
          </w:rPr>
          <w:t>C</w:t>
        </w:r>
      </w:ins>
      <w:del w:id="896" w:author="Alexis Jones" w:date="2024-12-07T21:19:00Z" w16du:dateUtc="2024-12-08T03:19:00Z">
        <w:r w:rsidRPr="00F33643" w:rsidDel="004F4C65">
          <w:rPr>
            <w:rFonts w:asciiTheme="majorBidi" w:eastAsia="Linux Libertine" w:hAnsiTheme="majorBidi" w:cstheme="majorBidi"/>
            <w:i/>
            <w:iCs/>
            <w:color w:val="000000"/>
            <w:sz w:val="24"/>
            <w:szCs w:val="24"/>
          </w:rPr>
          <w:delText>c</w:delText>
        </w:r>
      </w:del>
      <w:r w:rsidRPr="00F33643">
        <w:rPr>
          <w:rFonts w:asciiTheme="majorBidi" w:eastAsia="Linux Libertine" w:hAnsiTheme="majorBidi" w:cstheme="majorBidi"/>
          <w:i/>
          <w:iCs/>
          <w:color w:val="000000"/>
          <w:sz w:val="24"/>
          <w:szCs w:val="24"/>
        </w:rPr>
        <w:t>ytometry</w:t>
      </w:r>
      <w:r w:rsidRPr="009D343F">
        <w:rPr>
          <w:rFonts w:asciiTheme="majorBidi" w:eastAsia="Linux Libertine" w:hAnsiTheme="majorBidi" w:cstheme="majorBidi"/>
          <w:color w:val="000000"/>
          <w:sz w:val="24"/>
          <w:szCs w:val="24"/>
        </w:rPr>
        <w:t>,</w:t>
      </w:r>
      <w:ins w:id="897" w:author="Ally Hartzell" w:date="2024-12-09T13:00:00Z" w16du:dateUtc="2024-12-09T20:00:00Z">
        <w:r w:rsidR="009D343F">
          <w:rPr>
            <w:rFonts w:asciiTheme="majorBidi" w:eastAsia="Linux Libertine" w:hAnsiTheme="majorBidi" w:cstheme="majorBidi"/>
            <w:i/>
            <w:iCs/>
            <w:color w:val="000000"/>
            <w:sz w:val="24"/>
            <w:szCs w:val="24"/>
          </w:rPr>
          <w:t xml:space="preserve"> </w:t>
        </w:r>
      </w:ins>
      <w:del w:id="898" w:author="Ally Hartzell" w:date="2024-12-09T13:00:00Z" w16du:dateUtc="2024-12-09T20:00:00Z">
        <w:r w:rsidRPr="004F4C65" w:rsidDel="009D343F">
          <w:rPr>
            <w:rFonts w:asciiTheme="majorBidi" w:eastAsia="Linux Libertine" w:hAnsiTheme="majorBidi" w:cstheme="majorBidi"/>
            <w:i/>
            <w:iCs/>
            <w:color w:val="000000"/>
            <w:sz w:val="24"/>
            <w:szCs w:val="24"/>
            <w:rPrChange w:id="899" w:author="Alexis Jones" w:date="2024-12-07T21:19:00Z" w16du:dateUtc="2024-12-08T03:19:00Z">
              <w:rPr>
                <w:rFonts w:asciiTheme="majorBidi" w:eastAsia="Linux Libertine" w:hAnsiTheme="majorBidi" w:cstheme="majorBidi"/>
                <w:color w:val="000000"/>
                <w:sz w:val="24"/>
                <w:szCs w:val="24"/>
              </w:rPr>
            </w:rPrChange>
          </w:rPr>
          <w:delText> </w:delText>
        </w:r>
      </w:del>
      <w:r w:rsidRPr="004F4C65">
        <w:rPr>
          <w:rFonts w:asciiTheme="majorBidi" w:eastAsia="Linux Libertine" w:hAnsiTheme="majorBidi" w:cstheme="majorBidi"/>
          <w:i/>
          <w:iCs/>
          <w:color w:val="000000"/>
          <w:sz w:val="24"/>
          <w:szCs w:val="24"/>
          <w:rPrChange w:id="900" w:author="Alexis Jones" w:date="2024-12-07T21:19:00Z" w16du:dateUtc="2024-12-08T03:19:00Z">
            <w:rPr>
              <w:rFonts w:asciiTheme="majorBidi" w:eastAsia="Linux Libertine" w:hAnsiTheme="majorBidi" w:cstheme="majorBidi"/>
              <w:color w:val="000000"/>
              <w:sz w:val="24"/>
              <w:szCs w:val="24"/>
            </w:rPr>
          </w:rPrChange>
        </w:rPr>
        <w:t>106</w:t>
      </w:r>
      <w:r w:rsidRPr="00F33643">
        <w:rPr>
          <w:rFonts w:asciiTheme="majorBidi" w:eastAsia="Linux Libertine" w:hAnsiTheme="majorBidi" w:cstheme="majorBidi"/>
          <w:color w:val="000000"/>
          <w:sz w:val="24"/>
          <w:szCs w:val="24"/>
        </w:rPr>
        <w:t xml:space="preserve">(4), 228–238. </w:t>
      </w:r>
      <w:r w:rsidRPr="009D343F">
        <w:rPr>
          <w:color w:val="000000" w:themeColor="text1"/>
          <w:rPrChange w:id="901" w:author="Alexis Jones" w:date="2024-12-07T21:19:00Z" w16du:dateUtc="2024-12-08T03:19:00Z">
            <w:rPr/>
          </w:rPrChange>
        </w:rPr>
        <w:fldChar w:fldCharType="begin"/>
      </w:r>
      <w:r w:rsidRPr="004F4C65">
        <w:rPr>
          <w:color w:val="000000" w:themeColor="text1"/>
          <w:rPrChange w:id="902" w:author="Alexis Jones" w:date="2024-12-07T21:19:00Z" w16du:dateUtc="2024-12-08T03:19:00Z">
            <w:rPr/>
          </w:rPrChange>
        </w:rPr>
        <w:instrText>HYPERLINK "https://doi.org/10.1002/cyto.b.22166"</w:instrText>
      </w:r>
      <w:r w:rsidRPr="000146BB">
        <w:rPr>
          <w:color w:val="000000" w:themeColor="text1"/>
        </w:rPr>
      </w:r>
      <w:r w:rsidRPr="009D343F">
        <w:rPr>
          <w:rPrChange w:id="903" w:author="Alexis Jones" w:date="2024-12-07T21:19:00Z" w16du:dateUtc="2024-12-08T03:19:00Z">
            <w:rPr>
              <w:rStyle w:val="Hyperlink"/>
              <w:rFonts w:asciiTheme="majorBidi" w:eastAsia="Linux Libertine" w:hAnsiTheme="majorBidi" w:cstheme="majorBidi"/>
              <w:sz w:val="24"/>
              <w:szCs w:val="24"/>
            </w:rPr>
          </w:rPrChange>
        </w:rPr>
        <w:fldChar w:fldCharType="separate"/>
      </w:r>
      <w:r w:rsidRPr="009D343F">
        <w:rPr>
          <w:rStyle w:val="Hyperlink"/>
          <w:rFonts w:asciiTheme="majorBidi" w:eastAsia="Linux Libertine" w:hAnsiTheme="majorBidi" w:cstheme="majorBidi"/>
          <w:sz w:val="24"/>
          <w:szCs w:val="24"/>
        </w:rPr>
        <w:t>https://doi.org/10.1002/cyto.b.22166</w:t>
      </w:r>
      <w:r w:rsidRPr="009D343F">
        <w:rPr>
          <w:rStyle w:val="Hyperlink"/>
          <w:rFonts w:asciiTheme="majorBidi" w:eastAsia="Linux Libertine" w:hAnsiTheme="majorBidi" w:cstheme="majorBidi"/>
          <w:sz w:val="24"/>
          <w:szCs w:val="24"/>
        </w:rPr>
        <w:fldChar w:fldCharType="end"/>
      </w:r>
      <w:r w:rsidRPr="004F4C65">
        <w:rPr>
          <w:rFonts w:asciiTheme="majorBidi" w:eastAsia="Linux Libertine" w:hAnsiTheme="majorBidi" w:cstheme="majorBidi"/>
          <w:color w:val="000000" w:themeColor="text1"/>
          <w:sz w:val="24"/>
          <w:szCs w:val="24"/>
          <w:rPrChange w:id="904" w:author="Alexis Jones" w:date="2024-12-07T21:19:00Z" w16du:dateUtc="2024-12-08T03:19:00Z">
            <w:rPr>
              <w:rFonts w:asciiTheme="majorBidi" w:eastAsia="Linux Libertine" w:hAnsiTheme="majorBidi" w:cstheme="majorBidi"/>
              <w:color w:val="000000"/>
              <w:sz w:val="24"/>
              <w:szCs w:val="24"/>
            </w:rPr>
          </w:rPrChange>
        </w:rPr>
        <w:t xml:space="preserve"> </w:t>
      </w:r>
    </w:p>
    <w:p w14:paraId="61EC086D" w14:textId="353240DA" w:rsidR="00136A63" w:rsidRPr="009D343F" w:rsidDel="009D343F" w:rsidRDefault="00136A63" w:rsidP="00775F12">
      <w:pPr>
        <w:pBdr>
          <w:top w:val="nil"/>
          <w:left w:val="nil"/>
          <w:bottom w:val="nil"/>
          <w:right w:val="nil"/>
          <w:between w:val="nil"/>
        </w:pBdr>
        <w:spacing w:beforeLines="30" w:before="72" w:afterLines="30" w:after="72"/>
        <w:ind w:left="300" w:hanging="300"/>
        <w:jc w:val="left"/>
        <w:rPr>
          <w:ins w:id="905" w:author="Ally Hartzell" w:date="2024-12-09T13:00:00Z" w16du:dateUtc="2024-12-09T20:00:00Z"/>
          <w:del w:id="906" w:author="Ally Hartzell" w:date="2024-12-09T13:00:00Z" w16du:dateUtc="2024-12-09T20:00:00Z"/>
          <w:rStyle w:val="Hyperlink"/>
          <w:rFonts w:asciiTheme="majorBidi" w:eastAsia="Linux Libertine" w:hAnsiTheme="majorBidi" w:cstheme="majorBidi"/>
          <w:sz w:val="24"/>
          <w:szCs w:val="24"/>
        </w:rPr>
      </w:pPr>
      <w:proofErr w:type="spellStart"/>
      <w:r>
        <w:rPr>
          <w:rFonts w:asciiTheme="majorBidi" w:eastAsia="Linux Libertine" w:hAnsiTheme="majorBidi" w:cstheme="majorBidi"/>
          <w:color w:val="000000"/>
          <w:sz w:val="24"/>
          <w:szCs w:val="24"/>
        </w:rPr>
        <w:t>Policar</w:t>
      </w:r>
      <w:proofErr w:type="spellEnd"/>
      <w:r>
        <w:rPr>
          <w:rFonts w:asciiTheme="majorBidi" w:eastAsia="Linux Libertine" w:hAnsiTheme="majorBidi" w:cstheme="majorBidi"/>
          <w:color w:val="000000"/>
          <w:sz w:val="24"/>
          <w:szCs w:val="24"/>
        </w:rPr>
        <w:t xml:space="preserve">, P. (2023). </w:t>
      </w:r>
      <w:r>
        <w:rPr>
          <w:rFonts w:asciiTheme="majorBidi" w:eastAsia="Linux Libertine" w:hAnsiTheme="majorBidi" w:cstheme="majorBidi"/>
          <w:i/>
          <w:iCs/>
          <w:color w:val="000000"/>
          <w:sz w:val="24"/>
          <w:szCs w:val="24"/>
        </w:rPr>
        <w:t>How t-SNE works</w:t>
      </w:r>
      <w:r>
        <w:rPr>
          <w:rFonts w:asciiTheme="majorBidi" w:eastAsia="Linux Libertine" w:hAnsiTheme="majorBidi" w:cstheme="majorBidi"/>
          <w:color w:val="000000"/>
          <w:sz w:val="24"/>
          <w:szCs w:val="24"/>
        </w:rPr>
        <w:t xml:space="preserve">. </w:t>
      </w:r>
      <w:ins w:id="907" w:author="Ally Hartzell" w:date="2024-12-09T13:00:00Z" w16du:dateUtc="2024-12-09T20:00:00Z">
        <w:r w:rsidR="009D343F">
          <w:rPr>
            <w:rFonts w:asciiTheme="majorBidi" w:eastAsia="Linux Libertine" w:hAnsiTheme="majorBidi" w:cstheme="majorBidi"/>
            <w:color w:val="000000"/>
            <w:sz w:val="24"/>
            <w:szCs w:val="24"/>
          </w:rPr>
          <w:fldChar w:fldCharType="begin"/>
        </w:r>
        <w:r w:rsidR="009D343F">
          <w:rPr>
            <w:rFonts w:asciiTheme="majorBidi" w:eastAsia="Linux Libertine" w:hAnsiTheme="majorBidi" w:cstheme="majorBidi"/>
            <w:color w:val="000000"/>
            <w:sz w:val="24"/>
            <w:szCs w:val="24"/>
          </w:rPr>
          <w:instrText>HYPERLINK "https://opentsne.readthedocs.io/en/latest/tsne_algorithm.html"</w:instrText>
        </w:r>
        <w:r w:rsidR="009D343F">
          <w:rPr>
            <w:rFonts w:asciiTheme="majorBidi" w:eastAsia="Linux Libertine" w:hAnsiTheme="majorBidi" w:cstheme="majorBidi"/>
            <w:color w:val="000000"/>
            <w:sz w:val="24"/>
            <w:szCs w:val="24"/>
          </w:rPr>
        </w:r>
        <w:r w:rsidR="009D343F">
          <w:rPr>
            <w:rFonts w:asciiTheme="majorBidi" w:eastAsia="Linux Libertine" w:hAnsiTheme="majorBidi" w:cstheme="majorBidi"/>
            <w:color w:val="000000"/>
            <w:sz w:val="24"/>
            <w:szCs w:val="24"/>
          </w:rPr>
          <w:fldChar w:fldCharType="separate"/>
        </w:r>
        <w:del w:id="908" w:author="Alexis Jones" w:date="2024-12-07T21:20:00Z" w16du:dateUtc="2024-12-08T03:20:00Z">
          <w:r w:rsidRPr="009D343F" w:rsidDel="004F4C65">
            <w:rPr>
              <w:rStyle w:val="Hyperlink"/>
              <w:rFonts w:asciiTheme="majorBidi" w:eastAsia="Linux Libertine" w:hAnsiTheme="majorBidi" w:cstheme="majorBidi"/>
              <w:sz w:val="24"/>
              <w:szCs w:val="24"/>
            </w:rPr>
            <w:delText xml:space="preserve">Read the Docs. </w:delText>
          </w:r>
        </w:del>
        <w:r w:rsidRPr="009D343F">
          <w:rPr>
            <w:rStyle w:val="Hyperlink"/>
            <w:rFonts w:asciiTheme="majorBidi" w:eastAsia="Linux Libertine" w:hAnsiTheme="majorBidi" w:cstheme="majorBidi"/>
            <w:sz w:val="24"/>
            <w:szCs w:val="24"/>
          </w:rPr>
          <w:t>https://opentsne.readthedocs.io</w:t>
        </w:r>
      </w:ins>
    </w:p>
    <w:p w14:paraId="1EEB7476" w14:textId="0247461D" w:rsidR="00136A63" w:rsidRPr="00136A63" w:rsidRDefault="00136A63">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Change w:id="909" w:author="Ally Hartzell" w:date="2024-12-09T13:00:00Z" w16du:dateUtc="2024-12-09T20:00:00Z">
          <w:pPr>
            <w:pBdr>
              <w:top w:val="nil"/>
              <w:left w:val="nil"/>
              <w:bottom w:val="nil"/>
              <w:right w:val="nil"/>
              <w:between w:val="nil"/>
            </w:pBdr>
            <w:spacing w:beforeLines="30" w:before="72" w:afterLines="30" w:after="72"/>
            <w:ind w:left="300"/>
            <w:jc w:val="left"/>
          </w:pPr>
        </w:pPrChange>
      </w:pPr>
      <w:ins w:id="910" w:author="Ally Hartzell" w:date="2024-12-09T13:00:00Z" w16du:dateUtc="2024-12-09T20:00:00Z">
        <w:r w:rsidRPr="009D343F">
          <w:rPr>
            <w:rStyle w:val="Hyperlink"/>
            <w:rFonts w:asciiTheme="majorBidi" w:eastAsia="Linux Libertine" w:hAnsiTheme="majorBidi" w:cstheme="majorBidi"/>
            <w:sz w:val="24"/>
            <w:szCs w:val="24"/>
          </w:rPr>
          <w:t>/en/latest/tsne_algorithm.html</w:t>
        </w:r>
        <w:r w:rsidR="009D343F">
          <w:rPr>
            <w:rFonts w:asciiTheme="majorBidi" w:eastAsia="Linux Libertine" w:hAnsiTheme="majorBidi" w:cstheme="majorBidi"/>
            <w:color w:val="000000"/>
            <w:sz w:val="24"/>
            <w:szCs w:val="24"/>
          </w:rPr>
          <w:fldChar w:fldCharType="end"/>
        </w:r>
      </w:ins>
    </w:p>
    <w:p w14:paraId="035BEAF8" w14:textId="46380756" w:rsidR="00607B46" w:rsidRPr="00F33643" w:rsidRDefault="00607B46"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607B46">
        <w:rPr>
          <w:rFonts w:asciiTheme="majorBidi" w:eastAsia="Linux Libertine" w:hAnsiTheme="majorBidi" w:cstheme="majorBidi"/>
          <w:color w:val="000000"/>
          <w:sz w:val="24"/>
          <w:szCs w:val="24"/>
        </w:rPr>
        <w:t>Spidlen</w:t>
      </w:r>
      <w:proofErr w:type="spellEnd"/>
      <w:ins w:id="911" w:author="Alexis Jones" w:date="2024-12-07T21:21:00Z" w16du:dateUtc="2024-12-08T03:21:00Z">
        <w:r w:rsidR="004F4C65">
          <w:rPr>
            <w:rFonts w:asciiTheme="majorBidi" w:eastAsia="Linux Libertine" w:hAnsiTheme="majorBidi" w:cstheme="majorBidi"/>
            <w:color w:val="000000"/>
            <w:sz w:val="24"/>
            <w:szCs w:val="24"/>
          </w:rPr>
          <w:t>,</w:t>
        </w:r>
      </w:ins>
      <w:r w:rsidRPr="00607B46">
        <w:rPr>
          <w:rFonts w:asciiTheme="majorBidi" w:eastAsia="Linux Libertine" w:hAnsiTheme="majorBidi" w:cstheme="majorBidi"/>
          <w:color w:val="000000"/>
          <w:sz w:val="24"/>
          <w:szCs w:val="24"/>
        </w:rPr>
        <w:t xml:space="preserve"> J</w:t>
      </w:r>
      <w:ins w:id="912" w:author="Alexis Jones" w:date="2024-12-07T21:21:00Z" w16du:dateUtc="2024-12-08T03:21:00Z">
        <w:r w:rsidR="004F4C65">
          <w:rPr>
            <w:rFonts w:asciiTheme="majorBidi" w:eastAsia="Linux Libertine" w:hAnsiTheme="majorBidi" w:cstheme="majorBidi"/>
            <w:color w:val="000000"/>
            <w:sz w:val="24"/>
            <w:szCs w:val="24"/>
          </w:rPr>
          <w:t>.</w:t>
        </w:r>
      </w:ins>
      <w:r w:rsidRPr="00607B46">
        <w:rPr>
          <w:rFonts w:asciiTheme="majorBidi" w:eastAsia="Linux Libertine" w:hAnsiTheme="majorBidi" w:cstheme="majorBidi"/>
          <w:color w:val="000000"/>
          <w:sz w:val="24"/>
          <w:szCs w:val="24"/>
        </w:rPr>
        <w:t>, Breuer</w:t>
      </w:r>
      <w:ins w:id="913" w:author="Alexis Jones" w:date="2024-12-07T21:21:00Z" w16du:dateUtc="2024-12-08T03:21:00Z">
        <w:r w:rsidR="004F4C65">
          <w:rPr>
            <w:rFonts w:asciiTheme="majorBidi" w:eastAsia="Linux Libertine" w:hAnsiTheme="majorBidi" w:cstheme="majorBidi"/>
            <w:color w:val="000000"/>
            <w:sz w:val="24"/>
            <w:szCs w:val="24"/>
          </w:rPr>
          <w:t>,</w:t>
        </w:r>
      </w:ins>
      <w:r w:rsidRPr="00607B46">
        <w:rPr>
          <w:rFonts w:asciiTheme="majorBidi" w:eastAsia="Linux Libertine" w:hAnsiTheme="majorBidi" w:cstheme="majorBidi"/>
          <w:color w:val="000000"/>
          <w:sz w:val="24"/>
          <w:szCs w:val="24"/>
        </w:rPr>
        <w:t xml:space="preserve"> K</w:t>
      </w:r>
      <w:ins w:id="914" w:author="Alexis Jones" w:date="2024-12-07T21:21:00Z" w16du:dateUtc="2024-12-08T03:21:00Z">
        <w:r w:rsidR="004F4C65">
          <w:rPr>
            <w:rFonts w:asciiTheme="majorBidi" w:eastAsia="Linux Libertine" w:hAnsiTheme="majorBidi" w:cstheme="majorBidi"/>
            <w:color w:val="000000"/>
            <w:sz w:val="24"/>
            <w:szCs w:val="24"/>
          </w:rPr>
          <w:t>.</w:t>
        </w:r>
      </w:ins>
      <w:r w:rsidRPr="00607B46">
        <w:rPr>
          <w:rFonts w:asciiTheme="majorBidi" w:eastAsia="Linux Libertine" w:hAnsiTheme="majorBidi" w:cstheme="majorBidi"/>
          <w:color w:val="000000"/>
          <w:sz w:val="24"/>
          <w:szCs w:val="24"/>
        </w:rPr>
        <w:t>, Rosenberg</w:t>
      </w:r>
      <w:ins w:id="915" w:author="Alexis Jones" w:date="2024-12-07T21:21:00Z" w16du:dateUtc="2024-12-08T03:21:00Z">
        <w:r w:rsidR="004F4C65">
          <w:rPr>
            <w:rFonts w:asciiTheme="majorBidi" w:eastAsia="Linux Libertine" w:hAnsiTheme="majorBidi" w:cstheme="majorBidi"/>
            <w:color w:val="000000"/>
            <w:sz w:val="24"/>
            <w:szCs w:val="24"/>
          </w:rPr>
          <w:t>,</w:t>
        </w:r>
      </w:ins>
      <w:r w:rsidRPr="00607B46">
        <w:rPr>
          <w:rFonts w:asciiTheme="majorBidi" w:eastAsia="Linux Libertine" w:hAnsiTheme="majorBidi" w:cstheme="majorBidi"/>
          <w:color w:val="000000"/>
          <w:sz w:val="24"/>
          <w:szCs w:val="24"/>
        </w:rPr>
        <w:t xml:space="preserve"> C</w:t>
      </w:r>
      <w:ins w:id="916" w:author="Alexis Jones" w:date="2024-12-07T21:21:00Z" w16du:dateUtc="2024-12-08T03:21:00Z">
        <w:r w:rsidR="004F4C65">
          <w:rPr>
            <w:rFonts w:asciiTheme="majorBidi" w:eastAsia="Linux Libertine" w:hAnsiTheme="majorBidi" w:cstheme="majorBidi"/>
            <w:color w:val="000000"/>
            <w:sz w:val="24"/>
            <w:szCs w:val="24"/>
          </w:rPr>
          <w:t>.</w:t>
        </w:r>
      </w:ins>
      <w:r w:rsidRPr="00607B46">
        <w:rPr>
          <w:rFonts w:asciiTheme="majorBidi" w:eastAsia="Linux Libertine" w:hAnsiTheme="majorBidi" w:cstheme="majorBidi"/>
          <w:color w:val="000000"/>
          <w:sz w:val="24"/>
          <w:szCs w:val="24"/>
        </w:rPr>
        <w:t>, Kotecha</w:t>
      </w:r>
      <w:ins w:id="917" w:author="Alexis Jones" w:date="2024-12-07T21:21:00Z" w16du:dateUtc="2024-12-08T03:21:00Z">
        <w:r w:rsidR="004F4C65">
          <w:rPr>
            <w:rFonts w:asciiTheme="majorBidi" w:eastAsia="Linux Libertine" w:hAnsiTheme="majorBidi" w:cstheme="majorBidi"/>
            <w:color w:val="000000"/>
            <w:sz w:val="24"/>
            <w:szCs w:val="24"/>
          </w:rPr>
          <w:t>,</w:t>
        </w:r>
      </w:ins>
      <w:r w:rsidRPr="00607B46">
        <w:rPr>
          <w:rFonts w:asciiTheme="majorBidi" w:eastAsia="Linux Libertine" w:hAnsiTheme="majorBidi" w:cstheme="majorBidi"/>
          <w:color w:val="000000"/>
          <w:sz w:val="24"/>
          <w:szCs w:val="24"/>
        </w:rPr>
        <w:t xml:space="preserve"> N</w:t>
      </w:r>
      <w:ins w:id="918" w:author="Alexis Jones" w:date="2024-12-07T21:21:00Z" w16du:dateUtc="2024-12-08T03:21:00Z">
        <w:r w:rsidR="004F4C65">
          <w:rPr>
            <w:rFonts w:asciiTheme="majorBidi" w:eastAsia="Linux Libertine" w:hAnsiTheme="majorBidi" w:cstheme="majorBidi"/>
            <w:color w:val="000000"/>
            <w:sz w:val="24"/>
            <w:szCs w:val="24"/>
          </w:rPr>
          <w:t>.,</w:t>
        </w:r>
      </w:ins>
      <w:r w:rsidRPr="00607B46">
        <w:rPr>
          <w:rFonts w:asciiTheme="majorBidi" w:eastAsia="Linux Libertine" w:hAnsiTheme="majorBidi" w:cstheme="majorBidi"/>
          <w:color w:val="000000"/>
          <w:sz w:val="24"/>
          <w:szCs w:val="24"/>
        </w:rPr>
        <w:t xml:space="preserve"> </w:t>
      </w:r>
      <w:del w:id="919" w:author="Alexis Jones" w:date="2024-12-07T21:21:00Z" w16du:dateUtc="2024-12-08T03:21:00Z">
        <w:r w:rsidRPr="00607B46" w:rsidDel="004F4C65">
          <w:rPr>
            <w:rFonts w:asciiTheme="majorBidi" w:eastAsia="Linux Libertine" w:hAnsiTheme="majorBidi" w:cstheme="majorBidi"/>
            <w:color w:val="000000"/>
            <w:sz w:val="24"/>
            <w:szCs w:val="24"/>
          </w:rPr>
          <w:delText xml:space="preserve">and </w:delText>
        </w:r>
      </w:del>
      <w:ins w:id="920" w:author="Alexis Jones" w:date="2024-12-07T21:21:00Z" w16du:dateUtc="2024-12-08T03:21:00Z">
        <w:r w:rsidR="004F4C65">
          <w:rPr>
            <w:rFonts w:asciiTheme="majorBidi" w:eastAsia="Linux Libertine" w:hAnsiTheme="majorBidi" w:cstheme="majorBidi"/>
            <w:color w:val="000000"/>
            <w:sz w:val="24"/>
            <w:szCs w:val="24"/>
          </w:rPr>
          <w:t>&amp;</w:t>
        </w:r>
        <w:r w:rsidR="004F4C65" w:rsidRPr="00607B46">
          <w:rPr>
            <w:rFonts w:asciiTheme="majorBidi" w:eastAsia="Linux Libertine" w:hAnsiTheme="majorBidi" w:cstheme="majorBidi"/>
            <w:color w:val="000000"/>
            <w:sz w:val="24"/>
            <w:szCs w:val="24"/>
          </w:rPr>
          <w:t xml:space="preserve"> </w:t>
        </w:r>
      </w:ins>
      <w:r w:rsidRPr="00607B46">
        <w:rPr>
          <w:rFonts w:asciiTheme="majorBidi" w:eastAsia="Linux Libertine" w:hAnsiTheme="majorBidi" w:cstheme="majorBidi"/>
          <w:color w:val="000000"/>
          <w:sz w:val="24"/>
          <w:szCs w:val="24"/>
        </w:rPr>
        <w:t>Brinkman</w:t>
      </w:r>
      <w:ins w:id="921" w:author="Alexis Jones" w:date="2024-12-07T21:22:00Z" w16du:dateUtc="2024-12-08T03:22:00Z">
        <w:r w:rsidR="004F4C65">
          <w:rPr>
            <w:rFonts w:asciiTheme="majorBidi" w:eastAsia="Linux Libertine" w:hAnsiTheme="majorBidi" w:cstheme="majorBidi"/>
            <w:color w:val="000000"/>
            <w:sz w:val="24"/>
            <w:szCs w:val="24"/>
          </w:rPr>
          <w:t>,</w:t>
        </w:r>
      </w:ins>
      <w:r w:rsidRPr="00607B46">
        <w:rPr>
          <w:rFonts w:asciiTheme="majorBidi" w:eastAsia="Linux Libertine" w:hAnsiTheme="majorBidi" w:cstheme="majorBidi"/>
          <w:color w:val="000000"/>
          <w:sz w:val="24"/>
          <w:szCs w:val="24"/>
        </w:rPr>
        <w:t xml:space="preserve"> R</w:t>
      </w:r>
      <w:ins w:id="922" w:author="Alexis Jones" w:date="2024-12-07T21:22:00Z" w16du:dateUtc="2024-12-08T03:22:00Z">
        <w:r w:rsidR="004F4C65">
          <w:rPr>
            <w:rFonts w:asciiTheme="majorBidi" w:eastAsia="Linux Libertine" w:hAnsiTheme="majorBidi" w:cstheme="majorBidi"/>
            <w:color w:val="000000"/>
            <w:sz w:val="24"/>
            <w:szCs w:val="24"/>
          </w:rPr>
          <w:t xml:space="preserve">. </w:t>
        </w:r>
      </w:ins>
      <w:r w:rsidRPr="00607B46">
        <w:rPr>
          <w:rFonts w:asciiTheme="majorBidi" w:eastAsia="Linux Libertine" w:hAnsiTheme="majorBidi" w:cstheme="majorBidi"/>
          <w:color w:val="000000"/>
          <w:sz w:val="24"/>
          <w:szCs w:val="24"/>
        </w:rPr>
        <w:t>R.</w:t>
      </w:r>
      <w:r>
        <w:rPr>
          <w:rFonts w:asciiTheme="majorBidi" w:eastAsia="Linux Libertine" w:hAnsiTheme="majorBidi" w:cstheme="majorBidi"/>
          <w:color w:val="000000"/>
          <w:sz w:val="24"/>
          <w:szCs w:val="24"/>
        </w:rPr>
        <w:t xml:space="preserve"> (2012).</w:t>
      </w:r>
      <w:r w:rsidRPr="00607B46">
        <w:rPr>
          <w:rFonts w:asciiTheme="majorBidi" w:eastAsia="Linux Libertine" w:hAnsiTheme="majorBidi" w:cstheme="majorBidi"/>
          <w:color w:val="000000"/>
          <w:sz w:val="24"/>
          <w:szCs w:val="24"/>
        </w:rPr>
        <w:t xml:space="preserve"> </w:t>
      </w:r>
      <w:proofErr w:type="spellStart"/>
      <w:r w:rsidRPr="00607B46">
        <w:rPr>
          <w:rFonts w:asciiTheme="majorBidi" w:eastAsia="Linux Libertine" w:hAnsiTheme="majorBidi" w:cstheme="majorBidi"/>
          <w:color w:val="000000"/>
          <w:sz w:val="24"/>
          <w:szCs w:val="24"/>
        </w:rPr>
        <w:t>FlowRepository</w:t>
      </w:r>
      <w:proofErr w:type="spellEnd"/>
      <w:r w:rsidRPr="00607B46">
        <w:rPr>
          <w:rFonts w:asciiTheme="majorBidi" w:eastAsia="Linux Libertine" w:hAnsiTheme="majorBidi" w:cstheme="majorBidi"/>
          <w:color w:val="000000"/>
          <w:sz w:val="24"/>
          <w:szCs w:val="24"/>
        </w:rPr>
        <w:t xml:space="preserve"> - A </w:t>
      </w:r>
      <w:ins w:id="923" w:author="Alexis Jones" w:date="2024-12-07T21:22:00Z" w16du:dateUtc="2024-12-08T03:22:00Z">
        <w:r w:rsidR="004F4C65">
          <w:rPr>
            <w:rFonts w:asciiTheme="majorBidi" w:eastAsia="Linux Libertine" w:hAnsiTheme="majorBidi" w:cstheme="majorBidi"/>
            <w:color w:val="000000"/>
            <w:sz w:val="24"/>
            <w:szCs w:val="24"/>
          </w:rPr>
          <w:t>r</w:t>
        </w:r>
      </w:ins>
      <w:del w:id="924" w:author="Alexis Jones" w:date="2024-12-07T21:22:00Z" w16du:dateUtc="2024-12-08T03:22:00Z">
        <w:r w:rsidRPr="00607B46" w:rsidDel="004F4C65">
          <w:rPr>
            <w:rFonts w:asciiTheme="majorBidi" w:eastAsia="Linux Libertine" w:hAnsiTheme="majorBidi" w:cstheme="majorBidi"/>
            <w:color w:val="000000"/>
            <w:sz w:val="24"/>
            <w:szCs w:val="24"/>
          </w:rPr>
          <w:delText>R</w:delText>
        </w:r>
      </w:del>
      <w:r w:rsidRPr="00607B46">
        <w:rPr>
          <w:rFonts w:asciiTheme="majorBidi" w:eastAsia="Linux Libertine" w:hAnsiTheme="majorBidi" w:cstheme="majorBidi"/>
          <w:color w:val="000000"/>
          <w:sz w:val="24"/>
          <w:szCs w:val="24"/>
        </w:rPr>
        <w:t xml:space="preserve">esource of </w:t>
      </w:r>
      <w:ins w:id="925" w:author="Alexis Jones" w:date="2024-12-07T21:22:00Z" w16du:dateUtc="2024-12-08T03:22:00Z">
        <w:r w:rsidR="004F4C65">
          <w:rPr>
            <w:rFonts w:asciiTheme="majorBidi" w:eastAsia="Linux Libertine" w:hAnsiTheme="majorBidi" w:cstheme="majorBidi"/>
            <w:color w:val="000000"/>
            <w:sz w:val="24"/>
            <w:szCs w:val="24"/>
          </w:rPr>
          <w:t>a</w:t>
        </w:r>
      </w:ins>
      <w:del w:id="926" w:author="Alexis Jones" w:date="2024-12-07T21:22:00Z" w16du:dateUtc="2024-12-08T03:22:00Z">
        <w:r w:rsidRPr="00607B46" w:rsidDel="004F4C65">
          <w:rPr>
            <w:rFonts w:asciiTheme="majorBidi" w:eastAsia="Linux Libertine" w:hAnsiTheme="majorBidi" w:cstheme="majorBidi"/>
            <w:color w:val="000000"/>
            <w:sz w:val="24"/>
            <w:szCs w:val="24"/>
          </w:rPr>
          <w:delText>A</w:delText>
        </w:r>
      </w:del>
      <w:r w:rsidRPr="00607B46">
        <w:rPr>
          <w:rFonts w:asciiTheme="majorBidi" w:eastAsia="Linux Libertine" w:hAnsiTheme="majorBidi" w:cstheme="majorBidi"/>
          <w:color w:val="000000"/>
          <w:sz w:val="24"/>
          <w:szCs w:val="24"/>
        </w:rPr>
        <w:t xml:space="preserve">nnotated </w:t>
      </w:r>
      <w:ins w:id="927" w:author="Alexis Jones" w:date="2024-12-07T21:22:00Z" w16du:dateUtc="2024-12-08T03:22:00Z">
        <w:r w:rsidR="004F4C65">
          <w:rPr>
            <w:rFonts w:asciiTheme="majorBidi" w:eastAsia="Linux Libertine" w:hAnsiTheme="majorBidi" w:cstheme="majorBidi"/>
            <w:color w:val="000000"/>
            <w:sz w:val="24"/>
            <w:szCs w:val="24"/>
          </w:rPr>
          <w:t>f</w:t>
        </w:r>
      </w:ins>
      <w:del w:id="928" w:author="Alexis Jones" w:date="2024-12-07T21:22:00Z" w16du:dateUtc="2024-12-08T03:22:00Z">
        <w:r w:rsidRPr="00607B46" w:rsidDel="004F4C65">
          <w:rPr>
            <w:rFonts w:asciiTheme="majorBidi" w:eastAsia="Linux Libertine" w:hAnsiTheme="majorBidi" w:cstheme="majorBidi"/>
            <w:color w:val="000000"/>
            <w:sz w:val="24"/>
            <w:szCs w:val="24"/>
          </w:rPr>
          <w:delText>F</w:delText>
        </w:r>
      </w:del>
      <w:r w:rsidRPr="00607B46">
        <w:rPr>
          <w:rFonts w:asciiTheme="majorBidi" w:eastAsia="Linux Libertine" w:hAnsiTheme="majorBidi" w:cstheme="majorBidi"/>
          <w:color w:val="000000"/>
          <w:sz w:val="24"/>
          <w:szCs w:val="24"/>
        </w:rPr>
        <w:t xml:space="preserve">low </w:t>
      </w:r>
      <w:ins w:id="929" w:author="Alexis Jones" w:date="2024-12-07T21:22:00Z" w16du:dateUtc="2024-12-08T03:22:00Z">
        <w:r w:rsidR="004F4C65">
          <w:rPr>
            <w:rFonts w:asciiTheme="majorBidi" w:eastAsia="Linux Libertine" w:hAnsiTheme="majorBidi" w:cstheme="majorBidi"/>
            <w:color w:val="000000"/>
            <w:sz w:val="24"/>
            <w:szCs w:val="24"/>
          </w:rPr>
          <w:t>c</w:t>
        </w:r>
      </w:ins>
      <w:del w:id="930" w:author="Alexis Jones" w:date="2024-12-07T21:22:00Z" w16du:dateUtc="2024-12-08T03:22:00Z">
        <w:r w:rsidRPr="00607B46" w:rsidDel="004F4C65">
          <w:rPr>
            <w:rFonts w:asciiTheme="majorBidi" w:eastAsia="Linux Libertine" w:hAnsiTheme="majorBidi" w:cstheme="majorBidi"/>
            <w:color w:val="000000"/>
            <w:sz w:val="24"/>
            <w:szCs w:val="24"/>
          </w:rPr>
          <w:delText>C</w:delText>
        </w:r>
      </w:del>
      <w:r w:rsidRPr="00607B46">
        <w:rPr>
          <w:rFonts w:asciiTheme="majorBidi" w:eastAsia="Linux Libertine" w:hAnsiTheme="majorBidi" w:cstheme="majorBidi"/>
          <w:color w:val="000000"/>
          <w:sz w:val="24"/>
          <w:szCs w:val="24"/>
        </w:rPr>
        <w:t xml:space="preserve">ytometry </w:t>
      </w:r>
      <w:ins w:id="931" w:author="Alexis Jones" w:date="2024-12-07T21:22:00Z" w16du:dateUtc="2024-12-08T03:22:00Z">
        <w:r w:rsidR="004F4C65">
          <w:rPr>
            <w:rFonts w:asciiTheme="majorBidi" w:eastAsia="Linux Libertine" w:hAnsiTheme="majorBidi" w:cstheme="majorBidi"/>
            <w:color w:val="000000"/>
            <w:sz w:val="24"/>
            <w:szCs w:val="24"/>
          </w:rPr>
          <w:t>d</w:t>
        </w:r>
      </w:ins>
      <w:del w:id="932" w:author="Alexis Jones" w:date="2024-12-07T21:22:00Z" w16du:dateUtc="2024-12-08T03:22:00Z">
        <w:r w:rsidRPr="00607B46" w:rsidDel="004F4C65">
          <w:rPr>
            <w:rFonts w:asciiTheme="majorBidi" w:eastAsia="Linux Libertine" w:hAnsiTheme="majorBidi" w:cstheme="majorBidi"/>
            <w:color w:val="000000"/>
            <w:sz w:val="24"/>
            <w:szCs w:val="24"/>
          </w:rPr>
          <w:delText>D</w:delText>
        </w:r>
      </w:del>
      <w:r w:rsidRPr="00607B46">
        <w:rPr>
          <w:rFonts w:asciiTheme="majorBidi" w:eastAsia="Linux Libertine" w:hAnsiTheme="majorBidi" w:cstheme="majorBidi"/>
          <w:color w:val="000000"/>
          <w:sz w:val="24"/>
          <w:szCs w:val="24"/>
        </w:rPr>
        <w:t xml:space="preserve">atasets </w:t>
      </w:r>
      <w:ins w:id="933" w:author="Alexis Jones" w:date="2024-12-07T21:22:00Z" w16du:dateUtc="2024-12-08T03:22:00Z">
        <w:r w:rsidR="004F4C65">
          <w:rPr>
            <w:rFonts w:asciiTheme="majorBidi" w:eastAsia="Linux Libertine" w:hAnsiTheme="majorBidi" w:cstheme="majorBidi"/>
            <w:color w:val="000000"/>
            <w:sz w:val="24"/>
            <w:szCs w:val="24"/>
          </w:rPr>
          <w:t>a</w:t>
        </w:r>
      </w:ins>
      <w:del w:id="934" w:author="Alexis Jones" w:date="2024-12-07T21:22:00Z" w16du:dateUtc="2024-12-08T03:22:00Z">
        <w:r w:rsidRPr="00607B46" w:rsidDel="004F4C65">
          <w:rPr>
            <w:rFonts w:asciiTheme="majorBidi" w:eastAsia="Linux Libertine" w:hAnsiTheme="majorBidi" w:cstheme="majorBidi"/>
            <w:color w:val="000000"/>
            <w:sz w:val="24"/>
            <w:szCs w:val="24"/>
          </w:rPr>
          <w:delText>A</w:delText>
        </w:r>
      </w:del>
      <w:r w:rsidRPr="00607B46">
        <w:rPr>
          <w:rFonts w:asciiTheme="majorBidi" w:eastAsia="Linux Libertine" w:hAnsiTheme="majorBidi" w:cstheme="majorBidi"/>
          <w:color w:val="000000"/>
          <w:sz w:val="24"/>
          <w:szCs w:val="24"/>
        </w:rPr>
        <w:t xml:space="preserve">ssociated with </w:t>
      </w:r>
      <w:ins w:id="935" w:author="Alexis Jones" w:date="2024-12-07T21:22:00Z" w16du:dateUtc="2024-12-08T03:22:00Z">
        <w:r w:rsidR="004F4C65">
          <w:rPr>
            <w:rFonts w:asciiTheme="majorBidi" w:eastAsia="Linux Libertine" w:hAnsiTheme="majorBidi" w:cstheme="majorBidi"/>
            <w:color w:val="000000"/>
            <w:sz w:val="24"/>
            <w:szCs w:val="24"/>
          </w:rPr>
          <w:t>p</w:t>
        </w:r>
      </w:ins>
      <w:del w:id="936" w:author="Alexis Jones" w:date="2024-12-07T21:22:00Z" w16du:dateUtc="2024-12-08T03:22:00Z">
        <w:r w:rsidRPr="00607B46" w:rsidDel="004F4C65">
          <w:rPr>
            <w:rFonts w:asciiTheme="majorBidi" w:eastAsia="Linux Libertine" w:hAnsiTheme="majorBidi" w:cstheme="majorBidi"/>
            <w:color w:val="000000"/>
            <w:sz w:val="24"/>
            <w:szCs w:val="24"/>
          </w:rPr>
          <w:delText>P</w:delText>
        </w:r>
      </w:del>
      <w:r w:rsidRPr="00607B46">
        <w:rPr>
          <w:rFonts w:asciiTheme="majorBidi" w:eastAsia="Linux Libertine" w:hAnsiTheme="majorBidi" w:cstheme="majorBidi"/>
          <w:color w:val="000000"/>
          <w:sz w:val="24"/>
          <w:szCs w:val="24"/>
        </w:rPr>
        <w:t>eer-</w:t>
      </w:r>
      <w:r w:rsidRPr="00607B46">
        <w:rPr>
          <w:rFonts w:asciiTheme="majorBidi" w:eastAsia="Linux Libertine" w:hAnsiTheme="majorBidi" w:cstheme="majorBidi"/>
          <w:color w:val="000000"/>
          <w:sz w:val="24"/>
          <w:szCs w:val="24"/>
        </w:rPr>
        <w:t xml:space="preserve">reviewed </w:t>
      </w:r>
      <w:ins w:id="937" w:author="Alexis Jones" w:date="2024-12-07T21:22:00Z" w16du:dateUtc="2024-12-08T03:22:00Z">
        <w:r w:rsidR="004F4C65">
          <w:rPr>
            <w:rFonts w:asciiTheme="majorBidi" w:eastAsia="Linux Libertine" w:hAnsiTheme="majorBidi" w:cstheme="majorBidi"/>
            <w:color w:val="000000"/>
            <w:sz w:val="24"/>
            <w:szCs w:val="24"/>
          </w:rPr>
          <w:t>p</w:t>
        </w:r>
      </w:ins>
      <w:del w:id="938" w:author="Alexis Jones" w:date="2024-12-07T21:22:00Z" w16du:dateUtc="2024-12-08T03:22:00Z">
        <w:r w:rsidRPr="00607B46" w:rsidDel="004F4C65">
          <w:rPr>
            <w:rFonts w:asciiTheme="majorBidi" w:eastAsia="Linux Libertine" w:hAnsiTheme="majorBidi" w:cstheme="majorBidi"/>
            <w:color w:val="000000"/>
            <w:sz w:val="24"/>
            <w:szCs w:val="24"/>
          </w:rPr>
          <w:delText>P</w:delText>
        </w:r>
      </w:del>
      <w:r w:rsidRPr="00607B46">
        <w:rPr>
          <w:rFonts w:asciiTheme="majorBidi" w:eastAsia="Linux Libertine" w:hAnsiTheme="majorBidi" w:cstheme="majorBidi"/>
          <w:color w:val="000000"/>
          <w:sz w:val="24"/>
          <w:szCs w:val="24"/>
        </w:rPr>
        <w:t xml:space="preserve">ublications. </w:t>
      </w:r>
      <w:r w:rsidRPr="00607B46">
        <w:rPr>
          <w:rFonts w:asciiTheme="majorBidi" w:eastAsia="Linux Libertine" w:hAnsiTheme="majorBidi" w:cstheme="majorBidi"/>
          <w:i/>
          <w:iCs/>
          <w:color w:val="000000"/>
          <w:sz w:val="24"/>
          <w:szCs w:val="24"/>
        </w:rPr>
        <w:t xml:space="preserve">Cytometry </w:t>
      </w:r>
      <w:ins w:id="939" w:author="Ally Hartzell" w:date="2024-12-09T13:01:00Z" w16du:dateUtc="2024-12-09T20:01:00Z">
        <w:r w:rsidR="009D343F">
          <w:rPr>
            <w:rFonts w:asciiTheme="majorBidi" w:eastAsia="Linux Libertine" w:hAnsiTheme="majorBidi" w:cstheme="majorBidi"/>
            <w:i/>
            <w:iCs/>
            <w:color w:val="000000"/>
            <w:sz w:val="24"/>
            <w:szCs w:val="24"/>
          </w:rPr>
          <w:t xml:space="preserve">Part </w:t>
        </w:r>
      </w:ins>
      <w:r w:rsidRPr="00607B46">
        <w:rPr>
          <w:rFonts w:asciiTheme="majorBidi" w:eastAsia="Linux Libertine" w:hAnsiTheme="majorBidi" w:cstheme="majorBidi"/>
          <w:i/>
          <w:iCs/>
          <w:color w:val="000000"/>
          <w:sz w:val="24"/>
          <w:szCs w:val="24"/>
        </w:rPr>
        <w:t>A</w:t>
      </w:r>
      <w:del w:id="940" w:author="Ally Hartzell" w:date="2024-12-09T13:01:00Z" w16du:dateUtc="2024-12-09T20:01:00Z">
        <w:r w:rsidRPr="00607B46" w:rsidDel="009D343F">
          <w:rPr>
            <w:rFonts w:asciiTheme="majorBidi" w:eastAsia="Linux Libertine" w:hAnsiTheme="majorBidi" w:cstheme="majorBidi"/>
            <w:color w:val="000000"/>
            <w:sz w:val="24"/>
            <w:szCs w:val="24"/>
          </w:rPr>
          <w:delText>.</w:delText>
        </w:r>
      </w:del>
      <w:ins w:id="941" w:author="Alexis Jones" w:date="2024-12-07T21:22:00Z" w16du:dateUtc="2024-12-08T03:22:00Z">
        <w:r w:rsidR="004F4C65">
          <w:rPr>
            <w:rFonts w:asciiTheme="majorBidi" w:eastAsia="Linux Libertine" w:hAnsiTheme="majorBidi" w:cstheme="majorBidi"/>
            <w:color w:val="000000"/>
            <w:sz w:val="24"/>
            <w:szCs w:val="24"/>
          </w:rPr>
          <w:t>,</w:t>
        </w:r>
        <w:r w:rsidR="004F4C65" w:rsidRPr="004F4C65">
          <w:rPr>
            <w:rFonts w:asciiTheme="majorBidi" w:eastAsia="Linux Libertine" w:hAnsiTheme="majorBidi" w:cstheme="majorBidi"/>
            <w:i/>
            <w:iCs/>
            <w:color w:val="000000"/>
            <w:sz w:val="24"/>
            <w:szCs w:val="24"/>
            <w:rPrChange w:id="942" w:author="Alexis Jones" w:date="2024-12-07T21:22:00Z" w16du:dateUtc="2024-12-08T03:22:00Z">
              <w:rPr>
                <w:rFonts w:asciiTheme="majorBidi" w:eastAsia="Linux Libertine" w:hAnsiTheme="majorBidi" w:cstheme="majorBidi"/>
                <w:color w:val="000000"/>
                <w:sz w:val="24"/>
                <w:szCs w:val="24"/>
              </w:rPr>
            </w:rPrChange>
          </w:rPr>
          <w:t xml:space="preserve"> </w:t>
        </w:r>
      </w:ins>
      <w:del w:id="943" w:author="Alexis Jones" w:date="2024-12-07T21:22:00Z" w16du:dateUtc="2024-12-08T03:22:00Z">
        <w:r w:rsidRPr="004F4C65" w:rsidDel="004F4C65">
          <w:rPr>
            <w:rFonts w:asciiTheme="majorBidi" w:eastAsia="Linux Libertine" w:hAnsiTheme="majorBidi" w:cstheme="majorBidi"/>
            <w:i/>
            <w:iCs/>
            <w:color w:val="000000"/>
            <w:sz w:val="24"/>
            <w:szCs w:val="24"/>
            <w:rPrChange w:id="944" w:author="Alexis Jones" w:date="2024-12-07T21:22:00Z" w16du:dateUtc="2024-12-08T03:22:00Z">
              <w:rPr>
                <w:rFonts w:asciiTheme="majorBidi" w:eastAsia="Linux Libertine" w:hAnsiTheme="majorBidi" w:cstheme="majorBidi"/>
                <w:color w:val="000000"/>
                <w:sz w:val="24"/>
                <w:szCs w:val="24"/>
              </w:rPr>
            </w:rPrChange>
          </w:rPr>
          <w:delText xml:space="preserve"> </w:delText>
        </w:r>
      </w:del>
      <w:r w:rsidRPr="004F4C65">
        <w:rPr>
          <w:rFonts w:asciiTheme="majorBidi" w:eastAsia="Linux Libertine" w:hAnsiTheme="majorBidi" w:cstheme="majorBidi"/>
          <w:i/>
          <w:iCs/>
          <w:color w:val="000000"/>
          <w:sz w:val="24"/>
          <w:szCs w:val="24"/>
          <w:rPrChange w:id="945" w:author="Alexis Jones" w:date="2024-12-07T21:22:00Z" w16du:dateUtc="2024-12-08T03:22:00Z">
            <w:rPr>
              <w:rFonts w:asciiTheme="majorBidi" w:eastAsia="Linux Libertine" w:hAnsiTheme="majorBidi" w:cstheme="majorBidi"/>
              <w:color w:val="000000"/>
              <w:sz w:val="24"/>
              <w:szCs w:val="24"/>
            </w:rPr>
          </w:rPrChange>
        </w:rPr>
        <w:t>81</w:t>
      </w:r>
      <w:r w:rsidRPr="00607B46">
        <w:rPr>
          <w:rFonts w:asciiTheme="majorBidi" w:eastAsia="Linux Libertine" w:hAnsiTheme="majorBidi" w:cstheme="majorBidi"/>
          <w:color w:val="000000"/>
          <w:sz w:val="24"/>
          <w:szCs w:val="24"/>
        </w:rPr>
        <w:t>(9)</w:t>
      </w:r>
      <w:r>
        <w:rPr>
          <w:rFonts w:asciiTheme="majorBidi" w:eastAsia="Linux Libertine" w:hAnsiTheme="majorBidi" w:cstheme="majorBidi"/>
          <w:color w:val="000000"/>
          <w:sz w:val="24"/>
          <w:szCs w:val="24"/>
        </w:rPr>
        <w:t xml:space="preserve">, </w:t>
      </w:r>
      <w:r w:rsidRPr="00607B46">
        <w:rPr>
          <w:rFonts w:asciiTheme="majorBidi" w:eastAsia="Linux Libertine" w:hAnsiTheme="majorBidi" w:cstheme="majorBidi"/>
          <w:color w:val="000000"/>
          <w:sz w:val="24"/>
          <w:szCs w:val="24"/>
        </w:rPr>
        <w:t>727</w:t>
      </w:r>
      <w:del w:id="946" w:author="Alexis Jones" w:date="2024-12-07T21:22:00Z" w16du:dateUtc="2024-12-08T03:22:00Z">
        <w:r w:rsidRPr="00607B46" w:rsidDel="004F4C65">
          <w:rPr>
            <w:rFonts w:asciiTheme="majorBidi" w:eastAsia="Linux Libertine" w:hAnsiTheme="majorBidi" w:cstheme="majorBidi"/>
            <w:color w:val="000000"/>
            <w:sz w:val="24"/>
            <w:szCs w:val="24"/>
          </w:rPr>
          <w:delText>-</w:delText>
        </w:r>
      </w:del>
      <w:ins w:id="947" w:author="Alexis Jones" w:date="2024-12-07T21:22:00Z" w16du:dateUtc="2024-12-08T03:22:00Z">
        <w:r w:rsidR="004F4C65">
          <w:rPr>
            <w:rFonts w:asciiTheme="majorBidi" w:eastAsia="Linux Libertine" w:hAnsiTheme="majorBidi" w:cstheme="majorBidi"/>
            <w:color w:val="000000"/>
            <w:sz w:val="24"/>
            <w:szCs w:val="24"/>
          </w:rPr>
          <w:t>–</w:t>
        </w:r>
      </w:ins>
      <w:ins w:id="948" w:author="Ally Hartzell" w:date="2024-12-09T13:00:00Z" w16du:dateUtc="2024-12-09T20:00:00Z">
        <w:r w:rsidR="009D343F">
          <w:rPr>
            <w:rFonts w:asciiTheme="majorBidi" w:eastAsia="Linux Libertine" w:hAnsiTheme="majorBidi" w:cstheme="majorBidi"/>
            <w:color w:val="000000"/>
            <w:sz w:val="24"/>
            <w:szCs w:val="24"/>
          </w:rPr>
          <w:t>7</w:t>
        </w:r>
      </w:ins>
      <w:r w:rsidRPr="00607B46">
        <w:rPr>
          <w:rFonts w:asciiTheme="majorBidi" w:eastAsia="Linux Libertine" w:hAnsiTheme="majorBidi" w:cstheme="majorBidi"/>
          <w:color w:val="000000"/>
          <w:sz w:val="24"/>
          <w:szCs w:val="24"/>
        </w:rPr>
        <w:t>31</w:t>
      </w:r>
      <w:r>
        <w:rPr>
          <w:rFonts w:asciiTheme="majorBidi" w:eastAsia="Linux Libertine" w:hAnsiTheme="majorBidi" w:cstheme="majorBidi"/>
          <w:color w:val="000000"/>
          <w:sz w:val="24"/>
          <w:szCs w:val="24"/>
        </w:rPr>
        <w:t xml:space="preserve">. </w:t>
      </w:r>
      <w:r w:rsidRPr="009D343F">
        <w:rPr>
          <w:color w:val="000000" w:themeColor="text1"/>
          <w:rPrChange w:id="949" w:author="Alexis Jones" w:date="2024-12-07T21:22:00Z" w16du:dateUtc="2024-12-08T03:22:00Z">
            <w:rPr/>
          </w:rPrChange>
        </w:rPr>
        <w:fldChar w:fldCharType="begin"/>
      </w:r>
      <w:r w:rsidRPr="004F4C65">
        <w:rPr>
          <w:color w:val="000000" w:themeColor="text1"/>
          <w:rPrChange w:id="950" w:author="Alexis Jones" w:date="2024-12-07T21:22:00Z" w16du:dateUtc="2024-12-08T03:22:00Z">
            <w:rPr/>
          </w:rPrChange>
        </w:rPr>
        <w:instrText>HYPERLINK "https://doi.org/10.1002/cyto.a.22106"</w:instrText>
      </w:r>
      <w:r w:rsidRPr="000146BB">
        <w:rPr>
          <w:color w:val="000000" w:themeColor="text1"/>
        </w:rPr>
      </w:r>
      <w:r w:rsidRPr="009D343F">
        <w:rPr>
          <w:rPrChange w:id="951" w:author="Alexis Jones" w:date="2024-12-07T21:22:00Z" w16du:dateUtc="2024-12-08T03:22:00Z">
            <w:rPr>
              <w:rStyle w:val="Hyperlink"/>
              <w:rFonts w:asciiTheme="majorBidi" w:eastAsia="Linux Libertine" w:hAnsiTheme="majorBidi" w:cstheme="majorBidi"/>
              <w:sz w:val="24"/>
              <w:szCs w:val="24"/>
            </w:rPr>
          </w:rPrChange>
        </w:rPr>
        <w:fldChar w:fldCharType="separate"/>
      </w:r>
      <w:r w:rsidRPr="009D343F">
        <w:rPr>
          <w:rStyle w:val="Hyperlink"/>
          <w:rFonts w:asciiTheme="majorBidi" w:eastAsia="Linux Libertine" w:hAnsiTheme="majorBidi" w:cstheme="majorBidi"/>
          <w:sz w:val="24"/>
          <w:szCs w:val="24"/>
        </w:rPr>
        <w:t>https://doi.org/10.1002/cyto.a.22106</w:t>
      </w:r>
      <w:r w:rsidRPr="009D343F">
        <w:rPr>
          <w:rStyle w:val="Hyperlink"/>
          <w:rFonts w:asciiTheme="majorBidi" w:eastAsia="Linux Libertine" w:hAnsiTheme="majorBidi" w:cstheme="majorBidi"/>
          <w:sz w:val="24"/>
          <w:szCs w:val="24"/>
        </w:rPr>
        <w:fldChar w:fldCharType="end"/>
      </w:r>
      <w:r w:rsidRPr="004F4C65">
        <w:rPr>
          <w:rFonts w:asciiTheme="majorBidi" w:eastAsia="Linux Libertine" w:hAnsiTheme="majorBidi" w:cstheme="majorBidi"/>
          <w:color w:val="000000" w:themeColor="text1"/>
          <w:sz w:val="24"/>
          <w:szCs w:val="24"/>
          <w:rPrChange w:id="952" w:author="Alexis Jones" w:date="2024-12-07T21:22:00Z" w16du:dateUtc="2024-12-08T03:22:00Z">
            <w:rPr>
              <w:rFonts w:asciiTheme="majorBidi" w:eastAsia="Linux Libertine" w:hAnsiTheme="majorBidi" w:cstheme="majorBidi"/>
              <w:color w:val="000000"/>
              <w:sz w:val="24"/>
              <w:szCs w:val="24"/>
            </w:rPr>
          </w:rPrChange>
        </w:rPr>
        <w:t xml:space="preserve"> </w:t>
      </w:r>
    </w:p>
    <w:p w14:paraId="637E5564" w14:textId="0AEB3314" w:rsidR="00AA0E59" w:rsidRPr="00E061A1" w:rsidRDefault="00AA0E59" w:rsidP="00775F12">
      <w:pPr>
        <w:pBdr>
          <w:top w:val="nil"/>
          <w:left w:val="nil"/>
          <w:bottom w:val="nil"/>
          <w:right w:val="nil"/>
          <w:between w:val="nil"/>
        </w:pBdr>
        <w:spacing w:beforeLines="30" w:before="72" w:afterLines="30" w:after="72"/>
        <w:ind w:left="300" w:hanging="300"/>
        <w:rPr>
          <w:rFonts w:asciiTheme="majorBidi" w:eastAsia="Linux Libertine" w:hAnsiTheme="majorBidi" w:cstheme="majorBidi"/>
          <w:color w:val="000000"/>
          <w:sz w:val="24"/>
          <w:szCs w:val="24"/>
        </w:rPr>
      </w:pPr>
    </w:p>
    <w:sectPr w:rsidR="00AA0E59" w:rsidRPr="00E061A1" w:rsidSect="00E15049">
      <w:type w:val="continuous"/>
      <w:pgSz w:w="12240" w:h="15840"/>
      <w:pgMar w:top="1498" w:right="1080" w:bottom="1598" w:left="1080" w:header="1080" w:footer="1080" w:gutter="0"/>
      <w:cols w:num="2" w:space="720" w:equalWidth="0">
        <w:col w:w="4800" w:space="480"/>
        <w:col w:w="4800" w:space="0"/>
      </w:cols>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Alexis Jones" w:date="2024-12-07T20:37:00Z" w:initials="AJ">
    <w:p w14:paraId="47B4A820" w14:textId="77777777" w:rsidR="005F6979" w:rsidRDefault="006A6BF5" w:rsidP="005F6979">
      <w:pPr>
        <w:jc w:val="left"/>
      </w:pPr>
      <w:r>
        <w:rPr>
          <w:rStyle w:val="CommentReference"/>
        </w:rPr>
        <w:annotationRef/>
      </w:r>
      <w:r w:rsidR="005F6979">
        <w:rPr>
          <w:sz w:val="20"/>
        </w:rPr>
        <w:t xml:space="preserve">This is great, and the title really stands out here! </w:t>
      </w:r>
    </w:p>
  </w:comment>
  <w:comment w:id="31" w:author="Alexis Jones" w:date="2024-12-07T20:45:00Z" w:initials="AJ">
    <w:p w14:paraId="16611F94" w14:textId="0795421D" w:rsidR="00533E10" w:rsidRDefault="00533E10" w:rsidP="00533E10">
      <w:pPr>
        <w:jc w:val="left"/>
      </w:pPr>
      <w:r>
        <w:rPr>
          <w:rStyle w:val="CommentReference"/>
        </w:rPr>
        <w:annotationRef/>
      </w:r>
      <w:r>
        <w:rPr>
          <w:color w:val="000000"/>
          <w:sz w:val="20"/>
        </w:rPr>
        <w:t xml:space="preserve">Who does </w:t>
      </w:r>
      <w:r>
        <w:rPr>
          <w:rFonts w:hint="eastAsia"/>
          <w:color w:val="000000"/>
          <w:sz w:val="20"/>
        </w:rPr>
        <w:t>“</w:t>
      </w:r>
      <w:r>
        <w:rPr>
          <w:color w:val="000000"/>
          <w:sz w:val="20"/>
        </w:rPr>
        <w:t>we</w:t>
      </w:r>
      <w:r>
        <w:rPr>
          <w:rFonts w:hint="eastAsia"/>
          <w:color w:val="000000"/>
          <w:sz w:val="20"/>
        </w:rPr>
        <w:t>”</w:t>
      </w:r>
      <w:r>
        <w:rPr>
          <w:color w:val="000000"/>
          <w:sz w:val="20"/>
        </w:rPr>
        <w:t xml:space="preserve"> refer to here? </w:t>
      </w:r>
      <w:r>
        <w:rPr>
          <w:rFonts w:hint="eastAsia"/>
          <w:color w:val="000000"/>
          <w:sz w:val="20"/>
        </w:rPr>
        <w:t>“</w:t>
      </w:r>
      <w:r>
        <w:rPr>
          <w:color w:val="000000"/>
          <w:sz w:val="20"/>
        </w:rPr>
        <w:t>We</w:t>
      </w:r>
      <w:r>
        <w:rPr>
          <w:rFonts w:hint="eastAsia"/>
          <w:color w:val="000000"/>
          <w:sz w:val="20"/>
        </w:rPr>
        <w:t>”</w:t>
      </w:r>
      <w:r>
        <w:rPr>
          <w:color w:val="000000"/>
          <w:sz w:val="20"/>
        </w:rPr>
        <w:t xml:space="preserve"> as in the authors of this paper? </w:t>
      </w:r>
      <w:r>
        <w:rPr>
          <w:rFonts w:hint="eastAsia"/>
          <w:color w:val="000000"/>
          <w:sz w:val="20"/>
        </w:rPr>
        <w:t>“</w:t>
      </w:r>
      <w:r>
        <w:rPr>
          <w:color w:val="000000"/>
          <w:sz w:val="20"/>
        </w:rPr>
        <w:t>We</w:t>
      </w:r>
      <w:r>
        <w:rPr>
          <w:rFonts w:hint="eastAsia"/>
          <w:color w:val="000000"/>
          <w:sz w:val="20"/>
        </w:rPr>
        <w:t>”</w:t>
      </w:r>
      <w:r>
        <w:rPr>
          <w:color w:val="000000"/>
          <w:sz w:val="20"/>
        </w:rPr>
        <w:t xml:space="preserve"> as in engineers in general?</w:t>
      </w:r>
    </w:p>
  </w:comment>
  <w:comment w:id="65" w:author="Alexis Jones" w:date="2024-12-07T20:53:00Z" w:initials="AJ">
    <w:p w14:paraId="14FA8CC2" w14:textId="77777777" w:rsidR="00F77361" w:rsidRDefault="00F77361" w:rsidP="00F77361">
      <w:pPr>
        <w:jc w:val="left"/>
      </w:pPr>
      <w:r>
        <w:rPr>
          <w:rStyle w:val="CommentReference"/>
        </w:rPr>
        <w:annotationRef/>
      </w:r>
      <w:r>
        <w:rPr>
          <w:color w:val="000000"/>
          <w:sz w:val="20"/>
        </w:rPr>
        <w:t>If you are able to, I would recommend dividing this into two sentences. I</w:t>
      </w:r>
      <w:r>
        <w:rPr>
          <w:rFonts w:hint="eastAsia"/>
          <w:color w:val="000000"/>
          <w:sz w:val="20"/>
        </w:rPr>
        <w:t>’</w:t>
      </w:r>
      <w:r>
        <w:rPr>
          <w:color w:val="000000"/>
          <w:sz w:val="20"/>
        </w:rPr>
        <w:t>m afraid I</w:t>
      </w:r>
      <w:r>
        <w:rPr>
          <w:rFonts w:hint="eastAsia"/>
          <w:color w:val="000000"/>
          <w:sz w:val="20"/>
        </w:rPr>
        <w:t>’</w:t>
      </w:r>
      <w:r>
        <w:rPr>
          <w:color w:val="000000"/>
          <w:sz w:val="20"/>
        </w:rPr>
        <w:t>m unfamiliar with this field, so I don</w:t>
      </w:r>
      <w:r>
        <w:rPr>
          <w:rFonts w:hint="eastAsia"/>
          <w:color w:val="000000"/>
          <w:sz w:val="20"/>
        </w:rPr>
        <w:t>’</w:t>
      </w:r>
      <w:r>
        <w:rPr>
          <w:color w:val="000000"/>
          <w:sz w:val="20"/>
        </w:rPr>
        <w:t>t want to alter your meaning by dividing it where it seems natural to me to do so! :)</w:t>
      </w:r>
    </w:p>
  </w:comment>
  <w:comment w:id="76" w:author="Ally Hartzell" w:date="2024-12-09T13:04:00Z" w:initials="AH">
    <w:p w14:paraId="6D929C86" w14:textId="77777777" w:rsidR="00F77AD7" w:rsidRDefault="00F77AD7" w:rsidP="00F77AD7">
      <w:pPr>
        <w:jc w:val="left"/>
      </w:pPr>
      <w:r>
        <w:rPr>
          <w:rStyle w:val="CommentReference"/>
        </w:rPr>
        <w:annotationRef/>
      </w:r>
      <w:r>
        <w:rPr>
          <w:color w:val="000000"/>
          <w:sz w:val="20"/>
        </w:rPr>
        <w:t xml:space="preserve">Can you be specific or use a word that better captures that this number is big? </w:t>
      </w:r>
      <w:r>
        <w:rPr>
          <w:rFonts w:hint="eastAsia"/>
          <w:color w:val="000000"/>
          <w:sz w:val="20"/>
        </w:rPr>
        <w:t>“</w:t>
      </w:r>
      <w:r>
        <w:rPr>
          <w:color w:val="000000"/>
          <w:sz w:val="20"/>
        </w:rPr>
        <w:t>A number</w:t>
      </w:r>
      <w:r>
        <w:rPr>
          <w:rFonts w:hint="eastAsia"/>
          <w:color w:val="000000"/>
          <w:sz w:val="20"/>
        </w:rPr>
        <w:t>”</w:t>
      </w:r>
      <w:r>
        <w:rPr>
          <w:color w:val="000000"/>
          <w:sz w:val="20"/>
        </w:rPr>
        <w:t xml:space="preserve"> can be one or 5 billion, for example.</w:t>
      </w:r>
    </w:p>
  </w:comment>
  <w:comment w:id="82" w:author="Alexis Jones" w:date="2024-12-07T20:58:00Z" w:initials="AJ">
    <w:p w14:paraId="79316049" w14:textId="37D29E1D" w:rsidR="009E743E" w:rsidRDefault="009E743E" w:rsidP="009E743E">
      <w:pPr>
        <w:jc w:val="left"/>
      </w:pPr>
      <w:r>
        <w:rPr>
          <w:rStyle w:val="CommentReference"/>
        </w:rPr>
        <w:annotationRef/>
      </w:r>
      <w:r>
        <w:rPr>
          <w:color w:val="000000"/>
          <w:sz w:val="20"/>
        </w:rPr>
        <w:t>APA typically doesn</w:t>
      </w:r>
      <w:r>
        <w:rPr>
          <w:rFonts w:hint="eastAsia"/>
          <w:color w:val="000000"/>
          <w:sz w:val="20"/>
        </w:rPr>
        <w:t>’</w:t>
      </w:r>
      <w:r>
        <w:rPr>
          <w:color w:val="000000"/>
          <w:sz w:val="20"/>
        </w:rPr>
        <w:t>t love using quotation marks like this unless you are using the authors</w:t>
      </w:r>
      <w:r>
        <w:rPr>
          <w:rFonts w:hint="eastAsia"/>
          <w:color w:val="000000"/>
          <w:sz w:val="20"/>
        </w:rPr>
        <w:t>’</w:t>
      </w:r>
      <w:r>
        <w:rPr>
          <w:color w:val="000000"/>
          <w:sz w:val="20"/>
        </w:rPr>
        <w:t xml:space="preserve"> words or using a term ironically. </w:t>
      </w:r>
    </w:p>
  </w:comment>
  <w:comment w:id="85" w:author="Alexis Jones" w:date="2024-12-07T20:59:00Z" w:initials="AJ">
    <w:p w14:paraId="465D31BB" w14:textId="77777777" w:rsidR="009E743E" w:rsidRDefault="009E743E" w:rsidP="009E743E">
      <w:pPr>
        <w:jc w:val="left"/>
      </w:pPr>
      <w:r>
        <w:rPr>
          <w:rStyle w:val="CommentReference"/>
        </w:rPr>
        <w:annotationRef/>
      </w:r>
      <w:r>
        <w:rPr>
          <w:color w:val="000000"/>
          <w:sz w:val="20"/>
        </w:rPr>
        <w:t>There is no need for a page number unless you are using the authors</w:t>
      </w:r>
      <w:r>
        <w:rPr>
          <w:rFonts w:hint="eastAsia"/>
          <w:color w:val="000000"/>
          <w:sz w:val="20"/>
        </w:rPr>
        <w:t>’</w:t>
      </w:r>
      <w:r>
        <w:rPr>
          <w:color w:val="000000"/>
          <w:sz w:val="20"/>
        </w:rPr>
        <w:t xml:space="preserve"> words, and if you do, you need quotation marks around a phrase or sentence.</w:t>
      </w:r>
    </w:p>
  </w:comment>
  <w:comment w:id="110" w:author="Ally Hartzell" w:date="2024-12-09T13:35:00Z" w:initials="AH">
    <w:p w14:paraId="4CA35997" w14:textId="77777777" w:rsidR="005F6979" w:rsidRDefault="005F6979" w:rsidP="005F6979">
      <w:pPr>
        <w:jc w:val="left"/>
      </w:pPr>
      <w:r>
        <w:rPr>
          <w:rStyle w:val="CommentReference"/>
        </w:rPr>
        <w:annotationRef/>
      </w:r>
      <w:r>
        <w:rPr>
          <w:color w:val="000000"/>
          <w:sz w:val="20"/>
        </w:rPr>
        <w:t>APA prefers the two-word form of this term.</w:t>
      </w:r>
    </w:p>
  </w:comment>
  <w:comment w:id="155" w:author="Alexis Jones" w:date="2024-12-07T21:06:00Z" w:initials="AJ">
    <w:p w14:paraId="63CB1F80" w14:textId="77777777" w:rsidR="005F6979" w:rsidRDefault="004011FC" w:rsidP="005F6979">
      <w:pPr>
        <w:jc w:val="left"/>
      </w:pPr>
      <w:r>
        <w:rPr>
          <w:rStyle w:val="CommentReference"/>
        </w:rPr>
        <w:annotationRef/>
      </w:r>
      <w:r w:rsidR="005F6979">
        <w:rPr>
          <w:sz w:val="20"/>
        </w:rPr>
        <w:t>I</w:t>
      </w:r>
      <w:r w:rsidR="005F6979">
        <w:rPr>
          <w:rFonts w:hint="eastAsia"/>
          <w:sz w:val="20"/>
        </w:rPr>
        <w:t>’</w:t>
      </w:r>
      <w:r w:rsidR="005F6979">
        <w:rPr>
          <w:sz w:val="20"/>
        </w:rPr>
        <w:t>m a little unclear about this sentence. Are you saying your research contrasts with Hennig et al.</w:t>
      </w:r>
      <w:r w:rsidR="005F6979">
        <w:rPr>
          <w:rFonts w:hint="eastAsia"/>
          <w:sz w:val="20"/>
        </w:rPr>
        <w:t>’</w:t>
      </w:r>
      <w:r w:rsidR="005F6979">
        <w:rPr>
          <w:sz w:val="20"/>
        </w:rPr>
        <w:t xml:space="preserve">s research? </w:t>
      </w:r>
    </w:p>
  </w:comment>
  <w:comment w:id="189" w:author="Alexis Jones" w:date="2024-12-07T21:08:00Z" w:initials="AJ">
    <w:p w14:paraId="29ECFFF4" w14:textId="77777777" w:rsidR="005F6979" w:rsidRDefault="00A641F9" w:rsidP="005F6979">
      <w:pPr>
        <w:jc w:val="left"/>
      </w:pPr>
      <w:r>
        <w:rPr>
          <w:rStyle w:val="CommentReference"/>
        </w:rPr>
        <w:annotationRef/>
      </w:r>
      <w:r w:rsidR="005F6979">
        <w:rPr>
          <w:sz w:val="20"/>
        </w:rPr>
        <w:t>Although I completely understand why you</w:t>
      </w:r>
      <w:r w:rsidR="005F6979">
        <w:rPr>
          <w:rFonts w:hint="eastAsia"/>
          <w:sz w:val="20"/>
        </w:rPr>
        <w:t>’</w:t>
      </w:r>
      <w:r w:rsidR="005F6979">
        <w:rPr>
          <w:sz w:val="20"/>
        </w:rPr>
        <w:t>re putting hyphens here, when we have adverbs ending in -ly, we don</w:t>
      </w:r>
      <w:r w:rsidR="005F6979">
        <w:rPr>
          <w:rFonts w:hint="eastAsia"/>
          <w:sz w:val="20"/>
        </w:rPr>
        <w:t>’</w:t>
      </w:r>
      <w:r w:rsidR="005F6979">
        <w:rPr>
          <w:sz w:val="20"/>
        </w:rPr>
        <w:t>t hyphenate those.</w:t>
      </w:r>
    </w:p>
  </w:comment>
  <w:comment w:id="194" w:author="Alexis Jones" w:date="2024-12-07T21:09:00Z" w:initials="AJ">
    <w:p w14:paraId="6E58DA23" w14:textId="08F5D15B" w:rsidR="00A641F9" w:rsidRDefault="00A641F9" w:rsidP="00A641F9">
      <w:pPr>
        <w:jc w:val="left"/>
      </w:pPr>
      <w:r>
        <w:rPr>
          <w:rStyle w:val="CommentReference"/>
        </w:rPr>
        <w:annotationRef/>
      </w:r>
      <w:r>
        <w:rPr>
          <w:color w:val="000000"/>
          <w:sz w:val="20"/>
        </w:rPr>
        <w:t>Hu et al.? Or *your* team in this study?</w:t>
      </w:r>
    </w:p>
  </w:comment>
  <w:comment w:id="195" w:author="Alexis Jones" w:date="2024-12-07T21:10:00Z" w:initials="AJ">
    <w:p w14:paraId="217F8E8B" w14:textId="77777777" w:rsidR="00A641F9" w:rsidRDefault="00A641F9" w:rsidP="00A641F9">
      <w:pPr>
        <w:jc w:val="left"/>
      </w:pPr>
      <w:r>
        <w:rPr>
          <w:rStyle w:val="CommentReference"/>
        </w:rPr>
        <w:annotationRef/>
      </w:r>
      <w:r>
        <w:rPr>
          <w:color w:val="000000"/>
          <w:sz w:val="20"/>
        </w:rPr>
        <w:t>This is another fairly long sentence that might be more clear if you split it up.</w:t>
      </w:r>
    </w:p>
  </w:comment>
  <w:comment w:id="233" w:author="Alexis Jones" w:date="2024-12-08T10:12:00Z" w:initials="AJ">
    <w:p w14:paraId="1454012F" w14:textId="77777777" w:rsidR="005F6979" w:rsidRDefault="00B842AD" w:rsidP="005F6979">
      <w:pPr>
        <w:jc w:val="left"/>
      </w:pPr>
      <w:r>
        <w:rPr>
          <w:rStyle w:val="CommentReference"/>
        </w:rPr>
        <w:annotationRef/>
      </w:r>
      <w:r w:rsidR="005F6979">
        <w:rPr>
          <w:sz w:val="20"/>
        </w:rPr>
        <w:t>APA doesn</w:t>
      </w:r>
      <w:r w:rsidR="005F6979">
        <w:rPr>
          <w:rFonts w:hint="eastAsia"/>
          <w:sz w:val="20"/>
        </w:rPr>
        <w:t>’</w:t>
      </w:r>
      <w:r w:rsidR="005F6979">
        <w:rPr>
          <w:sz w:val="20"/>
        </w:rPr>
        <w:t>t like it when we introduce abbreviations we won</w:t>
      </w:r>
      <w:r w:rsidR="005F6979">
        <w:rPr>
          <w:rFonts w:hint="eastAsia"/>
          <w:sz w:val="20"/>
        </w:rPr>
        <w:t>’</w:t>
      </w:r>
      <w:r w:rsidR="005F6979">
        <w:rPr>
          <w:sz w:val="20"/>
        </w:rPr>
        <w:t>t use three or more times, so I removed this one.</w:t>
      </w:r>
    </w:p>
  </w:comment>
  <w:comment w:id="251" w:author="Alexis Jones" w:date="2024-12-08T10:15:00Z" w:initials="AJ">
    <w:p w14:paraId="2884AC34" w14:textId="31691E49" w:rsidR="00E01CD7" w:rsidRDefault="00E01CD7" w:rsidP="00E01CD7">
      <w:pPr>
        <w:jc w:val="left"/>
      </w:pPr>
      <w:r>
        <w:rPr>
          <w:rStyle w:val="CommentReference"/>
        </w:rPr>
        <w:annotationRef/>
      </w:r>
      <w:r>
        <w:rPr>
          <w:color w:val="000000"/>
          <w:sz w:val="20"/>
        </w:rPr>
        <w:t>Is including hyperlinks fairly typical for works in your field? My understanding is that we want to save these for a references section, especially given how quickly hyperlinks become inactive. This might be better suited for a footnote?</w:t>
      </w:r>
    </w:p>
  </w:comment>
  <w:comment w:id="252" w:author="Ally Hartzell" w:date="2024-12-09T13:38:00Z" w:initials="AH">
    <w:p w14:paraId="7F5010FE" w14:textId="77777777" w:rsidR="005F6979" w:rsidRDefault="005F6979" w:rsidP="005F6979">
      <w:pPr>
        <w:jc w:val="left"/>
      </w:pPr>
      <w:r>
        <w:rPr>
          <w:rStyle w:val="CommentReference"/>
        </w:rPr>
        <w:annotationRef/>
      </w:r>
      <w:r>
        <w:rPr>
          <w:color w:val="000000"/>
          <w:sz w:val="20"/>
        </w:rPr>
        <w:t>I would actually remove this sentence completely.</w:t>
      </w:r>
    </w:p>
  </w:comment>
  <w:comment w:id="302" w:author="Alexis Jones" w:date="2024-12-08T10:20:00Z" w:initials="AJ">
    <w:p w14:paraId="497AFA66" w14:textId="3D3E6A58" w:rsidR="002420D5" w:rsidRDefault="002420D5" w:rsidP="002420D5">
      <w:pPr>
        <w:jc w:val="left"/>
      </w:pPr>
      <w:r>
        <w:rPr>
          <w:rStyle w:val="CommentReference"/>
        </w:rPr>
        <w:annotationRef/>
      </w:r>
      <w:r>
        <w:rPr>
          <w:color w:val="000000"/>
          <w:sz w:val="20"/>
        </w:rPr>
        <w:t xml:space="preserve">What are you referring to when you say </w:t>
      </w:r>
      <w:r>
        <w:rPr>
          <w:rFonts w:hint="eastAsia"/>
          <w:color w:val="000000"/>
          <w:sz w:val="20"/>
        </w:rPr>
        <w:t>“</w:t>
      </w:r>
      <w:r>
        <w:rPr>
          <w:color w:val="000000"/>
          <w:sz w:val="20"/>
        </w:rPr>
        <w:t>this</w:t>
      </w:r>
      <w:r>
        <w:rPr>
          <w:rFonts w:hint="eastAsia"/>
          <w:color w:val="000000"/>
          <w:sz w:val="20"/>
        </w:rPr>
        <w:t>”</w:t>
      </w:r>
      <w:r>
        <w:rPr>
          <w:color w:val="000000"/>
          <w:sz w:val="20"/>
        </w:rPr>
        <w:t>? The spectral overlap?</w:t>
      </w:r>
    </w:p>
  </w:comment>
  <w:comment w:id="308" w:author="Ally Hartzell" w:date="2024-12-09T13:16:00Z" w:initials="AH">
    <w:p w14:paraId="7B7FB521" w14:textId="77777777" w:rsidR="000146BB" w:rsidRDefault="000146BB" w:rsidP="000146BB">
      <w:pPr>
        <w:jc w:val="left"/>
      </w:pPr>
      <w:r>
        <w:rPr>
          <w:rStyle w:val="CommentReference"/>
        </w:rPr>
        <w:annotationRef/>
      </w:r>
      <w:r>
        <w:rPr>
          <w:color w:val="000000"/>
          <w:sz w:val="20"/>
        </w:rPr>
        <w:t xml:space="preserve">Use </w:t>
      </w:r>
      <w:r>
        <w:rPr>
          <w:rFonts w:hint="eastAsia"/>
          <w:color w:val="000000"/>
          <w:sz w:val="20"/>
        </w:rPr>
        <w:t>“</w:t>
      </w:r>
      <w:r>
        <w:rPr>
          <w:color w:val="000000"/>
          <w:sz w:val="20"/>
        </w:rPr>
        <w:t>an</w:t>
      </w:r>
      <w:r>
        <w:rPr>
          <w:rFonts w:hint="eastAsia"/>
          <w:color w:val="000000"/>
          <w:sz w:val="20"/>
        </w:rPr>
        <w:t>”</w:t>
      </w:r>
      <w:r>
        <w:rPr>
          <w:color w:val="000000"/>
          <w:sz w:val="20"/>
        </w:rPr>
        <w:t xml:space="preserve"> before an abbreviation that begins with a vowel sound, even if the letter is a consonant.</w:t>
      </w:r>
    </w:p>
  </w:comment>
  <w:comment w:id="343" w:author="Alexis Jones" w:date="2024-12-08T10:25:00Z" w:initials="AJ">
    <w:p w14:paraId="4F3B76D1" w14:textId="54E52735" w:rsidR="002420D5" w:rsidRDefault="002420D5" w:rsidP="002420D5">
      <w:pPr>
        <w:jc w:val="left"/>
      </w:pPr>
      <w:r>
        <w:rPr>
          <w:rStyle w:val="CommentReference"/>
        </w:rPr>
        <w:annotationRef/>
      </w:r>
      <w:r>
        <w:rPr>
          <w:color w:val="000000"/>
          <w:sz w:val="20"/>
        </w:rPr>
        <w:t>You had this highlighted, so I</w:t>
      </w:r>
      <w:r>
        <w:rPr>
          <w:rFonts w:hint="eastAsia"/>
          <w:color w:val="000000"/>
          <w:sz w:val="20"/>
        </w:rPr>
        <w:t>’</w:t>
      </w:r>
      <w:r>
        <w:rPr>
          <w:color w:val="000000"/>
          <w:sz w:val="20"/>
        </w:rPr>
        <w:t>m leaving it highlighted in case it</w:t>
      </w:r>
      <w:r>
        <w:rPr>
          <w:rFonts w:hint="eastAsia"/>
          <w:color w:val="000000"/>
          <w:sz w:val="20"/>
        </w:rPr>
        <w:t>’</w:t>
      </w:r>
      <w:r>
        <w:rPr>
          <w:color w:val="000000"/>
          <w:sz w:val="20"/>
        </w:rPr>
        <w:t>s a note to yourself to check something! :)</w:t>
      </w:r>
    </w:p>
  </w:comment>
  <w:comment w:id="382" w:author="Alexis Jones" w:date="2024-12-08T10:33:00Z" w:initials="AJ">
    <w:p w14:paraId="6A3A853B" w14:textId="77777777" w:rsidR="00EB3B75" w:rsidRDefault="00EB3B75" w:rsidP="00EB3B75">
      <w:pPr>
        <w:jc w:val="left"/>
      </w:pPr>
      <w:r>
        <w:rPr>
          <w:rStyle w:val="CommentReference"/>
        </w:rPr>
        <w:annotationRef/>
      </w:r>
      <w:r>
        <w:rPr>
          <w:color w:val="000000"/>
          <w:sz w:val="20"/>
        </w:rPr>
        <w:t>This is something you have already done, is that correct? In that case, this should be past tense.</w:t>
      </w:r>
    </w:p>
  </w:comment>
  <w:comment w:id="386" w:author="Ally Hartzell" w:date="2024-12-09T13:24:00Z" w:initials="AH">
    <w:p w14:paraId="0F42478F" w14:textId="77777777" w:rsidR="00695073" w:rsidRDefault="00695073" w:rsidP="00695073">
      <w:pPr>
        <w:jc w:val="left"/>
      </w:pPr>
      <w:r>
        <w:rPr>
          <w:rStyle w:val="CommentReference"/>
        </w:rPr>
        <w:annotationRef/>
      </w:r>
      <w:r>
        <w:rPr>
          <w:color w:val="000000"/>
          <w:sz w:val="20"/>
        </w:rPr>
        <w:t>Is this the best word choice to capture your meaning?</w:t>
      </w:r>
    </w:p>
  </w:comment>
  <w:comment w:id="396" w:author="Alexis Jones" w:date="2024-12-08T10:34:00Z" w:initials="AJ">
    <w:p w14:paraId="24C44997" w14:textId="67EF9D3B" w:rsidR="00EB3B75" w:rsidRDefault="00EB3B75" w:rsidP="00EB3B75">
      <w:pPr>
        <w:jc w:val="left"/>
      </w:pPr>
      <w:r>
        <w:rPr>
          <w:rStyle w:val="CommentReference"/>
        </w:rPr>
        <w:annotationRef/>
      </w:r>
      <w:r>
        <w:rPr>
          <w:color w:val="000000"/>
          <w:sz w:val="20"/>
        </w:rPr>
        <w:t xml:space="preserve">This paragraph also has a mix of present and past tense. If you have already conducted the technique, then you would keep </w:t>
      </w:r>
      <w:r>
        <w:rPr>
          <w:rFonts w:hint="eastAsia"/>
          <w:color w:val="000000"/>
          <w:sz w:val="20"/>
        </w:rPr>
        <w:t>“</w:t>
      </w:r>
      <w:r>
        <w:rPr>
          <w:color w:val="000000"/>
          <w:sz w:val="20"/>
        </w:rPr>
        <w:t>transformed</w:t>
      </w:r>
      <w:r>
        <w:rPr>
          <w:rFonts w:hint="eastAsia"/>
          <w:color w:val="000000"/>
          <w:sz w:val="20"/>
        </w:rPr>
        <w:t>”</w:t>
      </w:r>
      <w:r>
        <w:rPr>
          <w:color w:val="000000"/>
          <w:sz w:val="20"/>
        </w:rPr>
        <w:t xml:space="preserve"> in past tense the way you have it. You would also then change </w:t>
      </w:r>
      <w:r>
        <w:rPr>
          <w:rFonts w:hint="eastAsia"/>
          <w:color w:val="000000"/>
          <w:sz w:val="20"/>
        </w:rPr>
        <w:t>“</w:t>
      </w:r>
      <w:r>
        <w:rPr>
          <w:color w:val="000000"/>
          <w:sz w:val="20"/>
        </w:rPr>
        <w:t>simplifies</w:t>
      </w:r>
      <w:r>
        <w:rPr>
          <w:rFonts w:hint="eastAsia"/>
          <w:color w:val="000000"/>
          <w:sz w:val="20"/>
        </w:rPr>
        <w:t>”</w:t>
      </w:r>
      <w:r>
        <w:rPr>
          <w:color w:val="000000"/>
          <w:sz w:val="20"/>
        </w:rPr>
        <w:t xml:space="preserve"> to </w:t>
      </w:r>
      <w:r>
        <w:rPr>
          <w:rFonts w:hint="eastAsia"/>
          <w:color w:val="000000"/>
          <w:sz w:val="20"/>
        </w:rPr>
        <w:t>“</w:t>
      </w:r>
      <w:r>
        <w:rPr>
          <w:color w:val="000000"/>
          <w:sz w:val="20"/>
        </w:rPr>
        <w:t>simplified</w:t>
      </w:r>
      <w:r>
        <w:rPr>
          <w:rFonts w:hint="eastAsia"/>
          <w:color w:val="000000"/>
          <w:sz w:val="20"/>
        </w:rPr>
        <w:t>”</w:t>
      </w:r>
      <w:r>
        <w:rPr>
          <w:color w:val="000000"/>
          <w:sz w:val="20"/>
        </w:rPr>
        <w:t xml:space="preserve"> to show this is an action that has already happened.</w:t>
      </w:r>
    </w:p>
  </w:comment>
  <w:comment w:id="414" w:author="Ally Hartzell" w:date="2024-12-09T13:26:00Z" w:initials="AH">
    <w:p w14:paraId="6F5882F1" w14:textId="77777777" w:rsidR="005F6979" w:rsidRDefault="00695073" w:rsidP="005F6979">
      <w:pPr>
        <w:jc w:val="left"/>
      </w:pPr>
      <w:r>
        <w:rPr>
          <w:rStyle w:val="CommentReference"/>
        </w:rPr>
        <w:annotationRef/>
      </w:r>
      <w:r w:rsidR="005F6979">
        <w:rPr>
          <w:sz w:val="20"/>
        </w:rPr>
        <w:t>If possible, try to clarify this sentence a bit. I gave it a go, but please check to make sure the edits reflect your intended meaning.</w:t>
      </w:r>
    </w:p>
  </w:comment>
  <w:comment w:id="442" w:author="Alexis Jones" w:date="2024-12-08T10:38:00Z" w:initials="AJ">
    <w:p w14:paraId="6B314C7D" w14:textId="378893D1" w:rsidR="00C9691D" w:rsidRDefault="00C9691D" w:rsidP="00C9691D">
      <w:pPr>
        <w:jc w:val="left"/>
      </w:pPr>
      <w:r>
        <w:rPr>
          <w:rStyle w:val="CommentReference"/>
        </w:rPr>
        <w:annotationRef/>
      </w:r>
      <w:r>
        <w:rPr>
          <w:color w:val="000000"/>
          <w:sz w:val="20"/>
        </w:rPr>
        <w:t>I</w:t>
      </w:r>
      <w:r>
        <w:rPr>
          <w:rFonts w:hint="eastAsia"/>
          <w:color w:val="000000"/>
          <w:sz w:val="20"/>
        </w:rPr>
        <w:t>’</w:t>
      </w:r>
      <w:r>
        <w:rPr>
          <w:color w:val="000000"/>
          <w:sz w:val="20"/>
        </w:rPr>
        <w:t xml:space="preserve">m just going to mention this one more time - are you speaking in generalities about the PCA process and what its capabilities are, or are you saying you did this? If you did this, you will want to use </w:t>
      </w:r>
      <w:r>
        <w:rPr>
          <w:rFonts w:hint="eastAsia"/>
          <w:color w:val="000000"/>
          <w:sz w:val="20"/>
        </w:rPr>
        <w:t>“</w:t>
      </w:r>
      <w:r>
        <w:rPr>
          <w:color w:val="000000"/>
          <w:sz w:val="20"/>
        </w:rPr>
        <w:t>was</w:t>
      </w:r>
      <w:r>
        <w:rPr>
          <w:rFonts w:hint="eastAsia"/>
          <w:color w:val="000000"/>
          <w:sz w:val="20"/>
        </w:rPr>
        <w:t>”</w:t>
      </w:r>
      <w:r>
        <w:rPr>
          <w:color w:val="000000"/>
          <w:sz w:val="20"/>
        </w:rPr>
        <w:t xml:space="preserve"> instead of </w:t>
      </w:r>
      <w:r>
        <w:rPr>
          <w:rFonts w:hint="eastAsia"/>
          <w:color w:val="000000"/>
          <w:sz w:val="20"/>
        </w:rPr>
        <w:t>“</w:t>
      </w:r>
      <w:r>
        <w:rPr>
          <w:color w:val="000000"/>
          <w:sz w:val="20"/>
        </w:rPr>
        <w:t>is.</w:t>
      </w:r>
      <w:r>
        <w:rPr>
          <w:rFonts w:hint="eastAsia"/>
          <w:color w:val="000000"/>
          <w:sz w:val="20"/>
        </w:rPr>
        <w:t>”</w:t>
      </w:r>
    </w:p>
  </w:comment>
  <w:comment w:id="489" w:author="Alexis Jones" w:date="2024-12-08T10:44:00Z" w:initials="AJ">
    <w:p w14:paraId="4548C21C" w14:textId="77777777" w:rsidR="00C71C81" w:rsidRDefault="00C71C81" w:rsidP="00C71C81">
      <w:pPr>
        <w:jc w:val="left"/>
      </w:pPr>
      <w:r>
        <w:rPr>
          <w:rStyle w:val="CommentReference"/>
        </w:rPr>
        <w:annotationRef/>
      </w:r>
      <w:r>
        <w:rPr>
          <w:color w:val="000000"/>
          <w:sz w:val="20"/>
        </w:rPr>
        <w:t>You already introduced these earlier, so we can use the acronyms now!</w:t>
      </w:r>
    </w:p>
  </w:comment>
  <w:comment w:id="683" w:author="Ally Hartzell" w:date="2024-12-09T13:08:00Z" w:initials="AH">
    <w:p w14:paraId="4881FED7" w14:textId="77777777" w:rsidR="00F77AD7" w:rsidRDefault="00F77AD7" w:rsidP="00F77AD7">
      <w:pPr>
        <w:jc w:val="left"/>
      </w:pPr>
      <w:r>
        <w:rPr>
          <w:rStyle w:val="CommentReference"/>
        </w:rPr>
        <w:annotationRef/>
      </w:r>
      <w:r>
        <w:rPr>
          <w:color w:val="000000"/>
          <w:sz w:val="20"/>
        </w:rPr>
        <w:t>This what? Can you be more specific?</w:t>
      </w:r>
    </w:p>
  </w:comment>
  <w:comment w:id="702" w:author="Alexis Jones" w:date="2024-12-08T10:55:00Z" w:initials="AJ">
    <w:p w14:paraId="1187C7B1" w14:textId="547AE39C" w:rsidR="00342B1A" w:rsidRDefault="00342B1A" w:rsidP="00342B1A">
      <w:pPr>
        <w:jc w:val="left"/>
      </w:pPr>
      <w:r>
        <w:rPr>
          <w:rStyle w:val="CommentReference"/>
        </w:rPr>
        <w:annotationRef/>
      </w:r>
      <w:r>
        <w:rPr>
          <w:color w:val="000000"/>
          <w:sz w:val="20"/>
        </w:rPr>
        <w:t xml:space="preserve">Who is </w:t>
      </w:r>
      <w:r>
        <w:rPr>
          <w:rFonts w:hint="eastAsia"/>
          <w:color w:val="000000"/>
          <w:sz w:val="20"/>
        </w:rPr>
        <w:t>“</w:t>
      </w:r>
      <w:r>
        <w:rPr>
          <w:color w:val="000000"/>
          <w:sz w:val="20"/>
        </w:rPr>
        <w:t>we</w:t>
      </w:r>
      <w:r>
        <w:rPr>
          <w:rFonts w:hint="eastAsia"/>
          <w:color w:val="000000"/>
          <w:sz w:val="20"/>
        </w:rPr>
        <w:t>”</w:t>
      </w:r>
      <w:r>
        <w:rPr>
          <w:color w:val="000000"/>
          <w:sz w:val="20"/>
        </w:rPr>
        <w:t xml:space="preserve"> referring to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7B4A820" w15:done="0"/>
  <w15:commentEx w15:paraId="16611F94" w15:done="0"/>
  <w15:commentEx w15:paraId="14FA8CC2" w15:done="0"/>
  <w15:commentEx w15:paraId="6D929C86" w15:done="0"/>
  <w15:commentEx w15:paraId="79316049" w15:done="0"/>
  <w15:commentEx w15:paraId="465D31BB" w15:done="0"/>
  <w15:commentEx w15:paraId="4CA35997" w15:done="0"/>
  <w15:commentEx w15:paraId="63CB1F80" w15:done="0"/>
  <w15:commentEx w15:paraId="29ECFFF4" w15:done="0"/>
  <w15:commentEx w15:paraId="6E58DA23" w15:done="0"/>
  <w15:commentEx w15:paraId="217F8E8B" w15:done="0"/>
  <w15:commentEx w15:paraId="1454012F" w15:done="0"/>
  <w15:commentEx w15:paraId="2884AC34" w15:done="0"/>
  <w15:commentEx w15:paraId="7F5010FE" w15:paraIdParent="2884AC34" w15:done="0"/>
  <w15:commentEx w15:paraId="497AFA66" w15:done="0"/>
  <w15:commentEx w15:paraId="7B7FB521" w15:done="0"/>
  <w15:commentEx w15:paraId="4F3B76D1" w15:done="0"/>
  <w15:commentEx w15:paraId="6A3A853B" w15:done="0"/>
  <w15:commentEx w15:paraId="0F42478F" w15:done="0"/>
  <w15:commentEx w15:paraId="24C44997" w15:done="0"/>
  <w15:commentEx w15:paraId="6F5882F1" w15:done="0"/>
  <w15:commentEx w15:paraId="6B314C7D" w15:done="0"/>
  <w15:commentEx w15:paraId="4548C21C" w15:done="0"/>
  <w15:commentEx w15:paraId="4881FED7" w15:done="0"/>
  <w15:commentEx w15:paraId="1187C7B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A5F8272" w16cex:dateUtc="2024-12-08T02:37:00Z"/>
  <w16cex:commentExtensible w16cex:durableId="321834BC" w16cex:dateUtc="2024-12-08T02:45:00Z"/>
  <w16cex:commentExtensible w16cex:durableId="2CCB1C90" w16cex:dateUtc="2024-12-08T02:53:00Z"/>
  <w16cex:commentExtensible w16cex:durableId="0DCCE156" w16cex:dateUtc="2024-12-09T20:04:00Z"/>
  <w16cex:commentExtensible w16cex:durableId="12EC388C" w16cex:dateUtc="2024-12-08T02:58:00Z"/>
  <w16cex:commentExtensible w16cex:durableId="4B90F951" w16cex:dateUtc="2024-12-08T02:59:00Z"/>
  <w16cex:commentExtensible w16cex:durableId="2C201A07" w16cex:dateUtc="2024-12-09T20:35:00Z"/>
  <w16cex:commentExtensible w16cex:durableId="1FCC7051" w16cex:dateUtc="2024-12-08T03:06:00Z"/>
  <w16cex:commentExtensible w16cex:durableId="16104500" w16cex:dateUtc="2024-12-08T03:08:00Z"/>
  <w16cex:commentExtensible w16cex:durableId="0BDD3270" w16cex:dateUtc="2024-12-08T03:09:00Z"/>
  <w16cex:commentExtensible w16cex:durableId="3E796362" w16cex:dateUtc="2024-12-08T03:10:00Z"/>
  <w16cex:commentExtensible w16cex:durableId="04296EAF" w16cex:dateUtc="2024-12-08T16:12:00Z"/>
  <w16cex:commentExtensible w16cex:durableId="5078C213" w16cex:dateUtc="2024-12-08T16:15:00Z"/>
  <w16cex:commentExtensible w16cex:durableId="5A91AD05" w16cex:dateUtc="2024-12-09T20:38:00Z"/>
  <w16cex:commentExtensible w16cex:durableId="3F801659" w16cex:dateUtc="2024-12-08T16:20:00Z"/>
  <w16cex:commentExtensible w16cex:durableId="10B49DEE" w16cex:dateUtc="2024-12-09T20:16:00Z"/>
  <w16cex:commentExtensible w16cex:durableId="3B05959C" w16cex:dateUtc="2024-12-08T16:25:00Z"/>
  <w16cex:commentExtensible w16cex:durableId="7351E714" w16cex:dateUtc="2024-12-08T16:33:00Z"/>
  <w16cex:commentExtensible w16cex:durableId="53C5F283" w16cex:dateUtc="2024-12-09T20:24:00Z"/>
  <w16cex:commentExtensible w16cex:durableId="04088BE9" w16cex:dateUtc="2024-12-08T16:34:00Z"/>
  <w16cex:commentExtensible w16cex:durableId="21B21ED2" w16cex:dateUtc="2024-12-09T20:26:00Z"/>
  <w16cex:commentExtensible w16cex:durableId="45C79F83" w16cex:dateUtc="2024-12-08T16:38:00Z"/>
  <w16cex:commentExtensible w16cex:durableId="6A991A4C" w16cex:dateUtc="2024-12-08T16:44:00Z"/>
  <w16cex:commentExtensible w16cex:durableId="50E3C16D" w16cex:dateUtc="2024-12-09T20:08:00Z"/>
  <w16cex:commentExtensible w16cex:durableId="2010ED7E" w16cex:dateUtc="2024-12-08T16: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7B4A820" w16cid:durableId="7A5F8272"/>
  <w16cid:commentId w16cid:paraId="16611F94" w16cid:durableId="321834BC"/>
  <w16cid:commentId w16cid:paraId="14FA8CC2" w16cid:durableId="2CCB1C90"/>
  <w16cid:commentId w16cid:paraId="6D929C86" w16cid:durableId="0DCCE156"/>
  <w16cid:commentId w16cid:paraId="79316049" w16cid:durableId="12EC388C"/>
  <w16cid:commentId w16cid:paraId="465D31BB" w16cid:durableId="4B90F951"/>
  <w16cid:commentId w16cid:paraId="4CA35997" w16cid:durableId="2C201A07"/>
  <w16cid:commentId w16cid:paraId="63CB1F80" w16cid:durableId="1FCC7051"/>
  <w16cid:commentId w16cid:paraId="29ECFFF4" w16cid:durableId="16104500"/>
  <w16cid:commentId w16cid:paraId="6E58DA23" w16cid:durableId="0BDD3270"/>
  <w16cid:commentId w16cid:paraId="217F8E8B" w16cid:durableId="3E796362"/>
  <w16cid:commentId w16cid:paraId="1454012F" w16cid:durableId="04296EAF"/>
  <w16cid:commentId w16cid:paraId="2884AC34" w16cid:durableId="5078C213"/>
  <w16cid:commentId w16cid:paraId="7F5010FE" w16cid:durableId="5A91AD05"/>
  <w16cid:commentId w16cid:paraId="497AFA66" w16cid:durableId="3F801659"/>
  <w16cid:commentId w16cid:paraId="7B7FB521" w16cid:durableId="10B49DEE"/>
  <w16cid:commentId w16cid:paraId="4F3B76D1" w16cid:durableId="3B05959C"/>
  <w16cid:commentId w16cid:paraId="6A3A853B" w16cid:durableId="7351E714"/>
  <w16cid:commentId w16cid:paraId="0F42478F" w16cid:durableId="53C5F283"/>
  <w16cid:commentId w16cid:paraId="24C44997" w16cid:durableId="04088BE9"/>
  <w16cid:commentId w16cid:paraId="6F5882F1" w16cid:durableId="21B21ED2"/>
  <w16cid:commentId w16cid:paraId="6B314C7D" w16cid:durableId="45C79F83"/>
  <w16cid:commentId w16cid:paraId="4548C21C" w16cid:durableId="6A991A4C"/>
  <w16cid:commentId w16cid:paraId="4881FED7" w16cid:durableId="50E3C16D"/>
  <w16cid:commentId w16cid:paraId="1187C7B1" w16cid:durableId="2010ED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B7B96E" w14:textId="77777777" w:rsidR="005113EB" w:rsidRDefault="005113EB">
      <w:pPr>
        <w:spacing w:line="240" w:lineRule="auto"/>
      </w:pPr>
      <w:r>
        <w:separator/>
      </w:r>
    </w:p>
  </w:endnote>
  <w:endnote w:type="continuationSeparator" w:id="0">
    <w:p w14:paraId="5DA22579" w14:textId="77777777" w:rsidR="005113EB" w:rsidRDefault="005113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Linux Libertine">
    <w:altName w:val="Cambria"/>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nux Biolinum">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Roman">
    <w:altName w:val="Times New Roman"/>
    <w:panose1 w:val="00000500000000020000"/>
    <w:charset w:val="00"/>
    <w:family w:val="roman"/>
    <w:pitch w:val="default"/>
  </w:font>
  <w:font w:name="Trebuchet MS">
    <w:panose1 w:val="020B0603020202020204"/>
    <w:charset w:val="00"/>
    <w:family w:val="swiss"/>
    <w:pitch w:val="variable"/>
    <w:sig w:usb0="00000687" w:usb1="00000000" w:usb2="00000000" w:usb3="00000000" w:csb0="0000009F" w:csb1="00000000"/>
  </w:font>
  <w:font w:name="Lucida Console">
    <w:panose1 w:val="020B0604020202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AF9401" w14:textId="77777777" w:rsidR="00AA0E59" w:rsidDel="00695073" w:rsidRDefault="00AA0E59">
    <w:pPr>
      <w:pBdr>
        <w:top w:val="nil"/>
        <w:left w:val="nil"/>
        <w:bottom w:val="nil"/>
        <w:right w:val="nil"/>
        <w:between w:val="nil"/>
      </w:pBdr>
      <w:tabs>
        <w:tab w:val="center" w:pos="4320"/>
        <w:tab w:val="right" w:pos="8640"/>
      </w:tabs>
      <w:rPr>
        <w:del w:id="5" w:author="Ally Hartzell" w:date="2024-12-09T13:21:00Z" w16du:dateUtc="2024-12-09T20:21:00Z"/>
        <w:rFonts w:ascii="Linux Biolinum" w:eastAsia="Linux Biolinum" w:hAnsi="Linux Biolinum" w:cs="Linux Biolinum"/>
        <w:color w:val="000000"/>
        <w:sz w:val="14"/>
        <w:szCs w:val="14"/>
      </w:rPr>
    </w:pPr>
  </w:p>
  <w:p w14:paraId="4BCDC314" w14:textId="77777777" w:rsidR="00AA0E59" w:rsidRDefault="00AA0E59">
    <w:pPr>
      <w:pBdr>
        <w:top w:val="nil"/>
        <w:left w:val="nil"/>
        <w:bottom w:val="nil"/>
        <w:right w:val="nil"/>
        <w:between w:val="nil"/>
      </w:pBdr>
      <w:tabs>
        <w:tab w:val="center" w:pos="4320"/>
        <w:tab w:val="right" w:pos="8640"/>
      </w:tabs>
      <w:ind w:right="360"/>
      <w:rPr>
        <w:rFonts w:ascii="Linux Biolinum" w:eastAsia="Linux Biolinum" w:hAnsi="Linux Biolinum" w:cs="Linux Biolinum"/>
        <w:color w:val="000000"/>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9C958" w14:textId="77777777" w:rsidR="00AA0E59" w:rsidRDefault="00AA0E59">
    <w:pPr>
      <w:pBdr>
        <w:top w:val="nil"/>
        <w:left w:val="nil"/>
        <w:bottom w:val="nil"/>
        <w:right w:val="nil"/>
        <w:between w:val="nil"/>
      </w:pBdr>
      <w:tabs>
        <w:tab w:val="center" w:pos="4320"/>
        <w:tab w:val="right" w:pos="8640"/>
      </w:tabs>
      <w:ind w:right="360"/>
      <w:rPr>
        <w:rFonts w:ascii="Linux Biolinum" w:eastAsia="Linux Biolinum" w:hAnsi="Linux Biolinum" w:cs="Linux Biolinum"/>
        <w:color w:val="000000"/>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F2BB8B" w14:textId="77777777" w:rsidR="005113EB" w:rsidRDefault="005113EB">
      <w:pPr>
        <w:spacing w:line="240" w:lineRule="auto"/>
      </w:pPr>
      <w:r>
        <w:separator/>
      </w:r>
    </w:p>
  </w:footnote>
  <w:footnote w:type="continuationSeparator" w:id="0">
    <w:p w14:paraId="2B6BD6CD" w14:textId="77777777" w:rsidR="005113EB" w:rsidRDefault="005113E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B7EB01" w14:textId="77777777" w:rsidR="00AA0E59" w:rsidRPr="008B5965" w:rsidRDefault="00000000">
    <w:pPr>
      <w:jc w:val="right"/>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2</w:t>
    </w:r>
    <w:r w:rsidRPr="008B5965">
      <w:rPr>
        <w:rFonts w:asciiTheme="majorBidi" w:hAnsiTheme="majorBidi" w:cstheme="majorBidi"/>
        <w:sz w:val="20"/>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BA3652" w14:textId="77777777" w:rsidR="00AA0E59" w:rsidRPr="008B5965" w:rsidRDefault="00000000">
    <w:pPr>
      <w:jc w:val="right"/>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3</w:t>
    </w:r>
    <w:r w:rsidRPr="008B5965">
      <w:rPr>
        <w:rFonts w:asciiTheme="majorBidi" w:hAnsiTheme="majorBidi" w:cstheme="majorBidi"/>
        <w:sz w:val="20"/>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0FAE0" w14:textId="0F9F7831" w:rsidR="008B5965" w:rsidDel="009D343F" w:rsidRDefault="008B5965" w:rsidP="008B5965">
    <w:pPr>
      <w:ind w:left="9360" w:firstLine="720"/>
      <w:rPr>
        <w:del w:id="6" w:author="Ally Hartzell" w:date="2024-12-09T12:53:00Z" w16du:dateUtc="2024-12-09T19:53:00Z"/>
      </w:rPr>
    </w:pPr>
  </w:p>
  <w:p w14:paraId="42E5EB24" w14:textId="2B314501" w:rsidR="008B5965" w:rsidRPr="008B5965" w:rsidRDefault="00000000" w:rsidP="008B5965">
    <w:pPr>
      <w:ind w:left="9360" w:firstLine="720"/>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1</w:t>
    </w:r>
    <w:r w:rsidRPr="008B5965">
      <w:rPr>
        <w:rFonts w:asciiTheme="majorBidi" w:hAnsiTheme="majorBidi" w:cstheme="majorBidi"/>
        <w:sz w:val="20"/>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750D07"/>
    <w:multiLevelType w:val="multilevel"/>
    <w:tmpl w:val="0ECAD894"/>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16cid:durableId="872619609">
    <w:abstractNumId w:val="0"/>
  </w:num>
  <w:num w:numId="2" w16cid:durableId="540881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04454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3652680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57559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34767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495790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70764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528124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3250290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9732107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657600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261689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7749509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232827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500698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310133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8041018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985169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40119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025030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lly Hartzell">
    <w15:presenceInfo w15:providerId="None" w15:userId="Ally Hartzell"/>
  </w15:person>
  <w15:person w15:author="Alexis Jones">
    <w15:presenceInfo w15:providerId="Windows Live" w15:userId="e4542ba440563f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trackRevision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E59"/>
    <w:rsid w:val="000146BB"/>
    <w:rsid w:val="00015AE5"/>
    <w:rsid w:val="00024C46"/>
    <w:rsid w:val="00042F2A"/>
    <w:rsid w:val="0005350D"/>
    <w:rsid w:val="0005642A"/>
    <w:rsid w:val="000568FF"/>
    <w:rsid w:val="00065407"/>
    <w:rsid w:val="00081632"/>
    <w:rsid w:val="00084652"/>
    <w:rsid w:val="000925AB"/>
    <w:rsid w:val="000A2C4C"/>
    <w:rsid w:val="000B0645"/>
    <w:rsid w:val="000B1A26"/>
    <w:rsid w:val="000B1F60"/>
    <w:rsid w:val="000B4D99"/>
    <w:rsid w:val="000C34AC"/>
    <w:rsid w:val="000C545A"/>
    <w:rsid w:val="000C5D54"/>
    <w:rsid w:val="000D03A6"/>
    <w:rsid w:val="000E3DEB"/>
    <w:rsid w:val="000E7D28"/>
    <w:rsid w:val="000F5B3A"/>
    <w:rsid w:val="00105CE3"/>
    <w:rsid w:val="00113653"/>
    <w:rsid w:val="00131EE0"/>
    <w:rsid w:val="001338B0"/>
    <w:rsid w:val="001344E6"/>
    <w:rsid w:val="00136A63"/>
    <w:rsid w:val="001415AA"/>
    <w:rsid w:val="001458D3"/>
    <w:rsid w:val="00146555"/>
    <w:rsid w:val="0015557C"/>
    <w:rsid w:val="00162404"/>
    <w:rsid w:val="001675DD"/>
    <w:rsid w:val="00172453"/>
    <w:rsid w:val="00174A1A"/>
    <w:rsid w:val="00180198"/>
    <w:rsid w:val="00184685"/>
    <w:rsid w:val="00184DCE"/>
    <w:rsid w:val="001A16F2"/>
    <w:rsid w:val="001B2CB6"/>
    <w:rsid w:val="001B372D"/>
    <w:rsid w:val="001B77F6"/>
    <w:rsid w:val="001C1272"/>
    <w:rsid w:val="001C2C1D"/>
    <w:rsid w:val="001C4142"/>
    <w:rsid w:val="001C4EFB"/>
    <w:rsid w:val="001C54DE"/>
    <w:rsid w:val="001D1145"/>
    <w:rsid w:val="001E1733"/>
    <w:rsid w:val="001E68C8"/>
    <w:rsid w:val="001F0A1F"/>
    <w:rsid w:val="001F4453"/>
    <w:rsid w:val="001F4FB8"/>
    <w:rsid w:val="00206D5E"/>
    <w:rsid w:val="0022373F"/>
    <w:rsid w:val="00240815"/>
    <w:rsid w:val="002420D5"/>
    <w:rsid w:val="0024298D"/>
    <w:rsid w:val="0024375B"/>
    <w:rsid w:val="00245B81"/>
    <w:rsid w:val="00245F28"/>
    <w:rsid w:val="00282506"/>
    <w:rsid w:val="0028279F"/>
    <w:rsid w:val="00283934"/>
    <w:rsid w:val="00292247"/>
    <w:rsid w:val="00294ECC"/>
    <w:rsid w:val="002A7B72"/>
    <w:rsid w:val="002B00F9"/>
    <w:rsid w:val="002B33F6"/>
    <w:rsid w:val="002C2694"/>
    <w:rsid w:val="002C335F"/>
    <w:rsid w:val="002C5DBC"/>
    <w:rsid w:val="002D022C"/>
    <w:rsid w:val="002D75FA"/>
    <w:rsid w:val="002E182D"/>
    <w:rsid w:val="002F20DD"/>
    <w:rsid w:val="002F59F8"/>
    <w:rsid w:val="0030458A"/>
    <w:rsid w:val="00331C9F"/>
    <w:rsid w:val="00332242"/>
    <w:rsid w:val="00342B1A"/>
    <w:rsid w:val="003461B4"/>
    <w:rsid w:val="003541B2"/>
    <w:rsid w:val="00360CCD"/>
    <w:rsid w:val="003761C1"/>
    <w:rsid w:val="00381D7F"/>
    <w:rsid w:val="00386E1B"/>
    <w:rsid w:val="00390550"/>
    <w:rsid w:val="003B7547"/>
    <w:rsid w:val="003C3A53"/>
    <w:rsid w:val="003D38FE"/>
    <w:rsid w:val="003E0701"/>
    <w:rsid w:val="004011FC"/>
    <w:rsid w:val="00403EBC"/>
    <w:rsid w:val="00412987"/>
    <w:rsid w:val="00412A5F"/>
    <w:rsid w:val="00412C7D"/>
    <w:rsid w:val="00423187"/>
    <w:rsid w:val="0043051A"/>
    <w:rsid w:val="00437A14"/>
    <w:rsid w:val="00445224"/>
    <w:rsid w:val="00450CC4"/>
    <w:rsid w:val="004544E5"/>
    <w:rsid w:val="0046043F"/>
    <w:rsid w:val="00470188"/>
    <w:rsid w:val="00470AAB"/>
    <w:rsid w:val="004719F7"/>
    <w:rsid w:val="00473EFE"/>
    <w:rsid w:val="00480423"/>
    <w:rsid w:val="0048266B"/>
    <w:rsid w:val="00497268"/>
    <w:rsid w:val="004A02D9"/>
    <w:rsid w:val="004A385E"/>
    <w:rsid w:val="004B3DA3"/>
    <w:rsid w:val="004B43EF"/>
    <w:rsid w:val="004B5457"/>
    <w:rsid w:val="004B70D5"/>
    <w:rsid w:val="004C1426"/>
    <w:rsid w:val="004C395C"/>
    <w:rsid w:val="004C6209"/>
    <w:rsid w:val="004C7B53"/>
    <w:rsid w:val="004D31FE"/>
    <w:rsid w:val="004E4FC9"/>
    <w:rsid w:val="004E5D1B"/>
    <w:rsid w:val="004F1232"/>
    <w:rsid w:val="004F4C65"/>
    <w:rsid w:val="004F62CB"/>
    <w:rsid w:val="005113EB"/>
    <w:rsid w:val="00512C9E"/>
    <w:rsid w:val="00514EED"/>
    <w:rsid w:val="00525546"/>
    <w:rsid w:val="005303F1"/>
    <w:rsid w:val="00533BD1"/>
    <w:rsid w:val="00533E10"/>
    <w:rsid w:val="00534E20"/>
    <w:rsid w:val="00535C48"/>
    <w:rsid w:val="00540C4D"/>
    <w:rsid w:val="00542034"/>
    <w:rsid w:val="00551359"/>
    <w:rsid w:val="0056659E"/>
    <w:rsid w:val="005711C8"/>
    <w:rsid w:val="00577D5E"/>
    <w:rsid w:val="005845D1"/>
    <w:rsid w:val="00587E45"/>
    <w:rsid w:val="00592A02"/>
    <w:rsid w:val="0059694C"/>
    <w:rsid w:val="005A0169"/>
    <w:rsid w:val="005A7A03"/>
    <w:rsid w:val="005C500D"/>
    <w:rsid w:val="005C79BD"/>
    <w:rsid w:val="005D3645"/>
    <w:rsid w:val="005E3730"/>
    <w:rsid w:val="005E4191"/>
    <w:rsid w:val="005F6979"/>
    <w:rsid w:val="006077E0"/>
    <w:rsid w:val="00607B46"/>
    <w:rsid w:val="00610F8D"/>
    <w:rsid w:val="0061721E"/>
    <w:rsid w:val="00624CE6"/>
    <w:rsid w:val="006315E2"/>
    <w:rsid w:val="006318BC"/>
    <w:rsid w:val="00636ECF"/>
    <w:rsid w:val="00643F48"/>
    <w:rsid w:val="00653F60"/>
    <w:rsid w:val="00661314"/>
    <w:rsid w:val="006615FA"/>
    <w:rsid w:val="00664686"/>
    <w:rsid w:val="00695073"/>
    <w:rsid w:val="00697234"/>
    <w:rsid w:val="006A3398"/>
    <w:rsid w:val="006A6BF5"/>
    <w:rsid w:val="006A73A5"/>
    <w:rsid w:val="006B1107"/>
    <w:rsid w:val="006C5EC3"/>
    <w:rsid w:val="006D075A"/>
    <w:rsid w:val="006D31BA"/>
    <w:rsid w:val="006D7BA7"/>
    <w:rsid w:val="006E0034"/>
    <w:rsid w:val="006E7AC2"/>
    <w:rsid w:val="006E7F27"/>
    <w:rsid w:val="006E7F7A"/>
    <w:rsid w:val="006F3CE3"/>
    <w:rsid w:val="006F7040"/>
    <w:rsid w:val="007270E9"/>
    <w:rsid w:val="00745A90"/>
    <w:rsid w:val="00747323"/>
    <w:rsid w:val="0075345C"/>
    <w:rsid w:val="00756F70"/>
    <w:rsid w:val="00773FC0"/>
    <w:rsid w:val="00775F12"/>
    <w:rsid w:val="00776F0B"/>
    <w:rsid w:val="007803BF"/>
    <w:rsid w:val="007848D6"/>
    <w:rsid w:val="00784D6C"/>
    <w:rsid w:val="007861A9"/>
    <w:rsid w:val="0079424E"/>
    <w:rsid w:val="00795D80"/>
    <w:rsid w:val="007976A2"/>
    <w:rsid w:val="00797921"/>
    <w:rsid w:val="007A5F73"/>
    <w:rsid w:val="007B7E9A"/>
    <w:rsid w:val="007B7F82"/>
    <w:rsid w:val="007D05DF"/>
    <w:rsid w:val="007D4D01"/>
    <w:rsid w:val="007E7C19"/>
    <w:rsid w:val="007F0591"/>
    <w:rsid w:val="007F5C70"/>
    <w:rsid w:val="00810DBE"/>
    <w:rsid w:val="00812EE0"/>
    <w:rsid w:val="00814C4E"/>
    <w:rsid w:val="00815E87"/>
    <w:rsid w:val="00831345"/>
    <w:rsid w:val="00847F29"/>
    <w:rsid w:val="00857BDA"/>
    <w:rsid w:val="00862D94"/>
    <w:rsid w:val="00863F29"/>
    <w:rsid w:val="00864DC2"/>
    <w:rsid w:val="00881288"/>
    <w:rsid w:val="00884EB4"/>
    <w:rsid w:val="00893D44"/>
    <w:rsid w:val="008A5958"/>
    <w:rsid w:val="008B5965"/>
    <w:rsid w:val="008B5B8C"/>
    <w:rsid w:val="008C24E1"/>
    <w:rsid w:val="008C3C50"/>
    <w:rsid w:val="008E12A8"/>
    <w:rsid w:val="008E7E33"/>
    <w:rsid w:val="008F2DB1"/>
    <w:rsid w:val="00900DE8"/>
    <w:rsid w:val="00910759"/>
    <w:rsid w:val="00915E08"/>
    <w:rsid w:val="00917D11"/>
    <w:rsid w:val="00931E2A"/>
    <w:rsid w:val="009449A2"/>
    <w:rsid w:val="00953D26"/>
    <w:rsid w:val="0096004C"/>
    <w:rsid w:val="00973C5E"/>
    <w:rsid w:val="00990579"/>
    <w:rsid w:val="00992844"/>
    <w:rsid w:val="009956BB"/>
    <w:rsid w:val="00996BD1"/>
    <w:rsid w:val="009A5262"/>
    <w:rsid w:val="009B5828"/>
    <w:rsid w:val="009C147F"/>
    <w:rsid w:val="009C2990"/>
    <w:rsid w:val="009D343F"/>
    <w:rsid w:val="009E743E"/>
    <w:rsid w:val="00A00912"/>
    <w:rsid w:val="00A074AA"/>
    <w:rsid w:val="00A1182F"/>
    <w:rsid w:val="00A24F87"/>
    <w:rsid w:val="00A3228E"/>
    <w:rsid w:val="00A3398C"/>
    <w:rsid w:val="00A5151B"/>
    <w:rsid w:val="00A56F11"/>
    <w:rsid w:val="00A624C5"/>
    <w:rsid w:val="00A6326C"/>
    <w:rsid w:val="00A641F9"/>
    <w:rsid w:val="00A6775A"/>
    <w:rsid w:val="00A85D7A"/>
    <w:rsid w:val="00A935DA"/>
    <w:rsid w:val="00A94706"/>
    <w:rsid w:val="00AA0E59"/>
    <w:rsid w:val="00AA3046"/>
    <w:rsid w:val="00AA4D57"/>
    <w:rsid w:val="00AA77B3"/>
    <w:rsid w:val="00AB4FE7"/>
    <w:rsid w:val="00AC7F13"/>
    <w:rsid w:val="00AD26C4"/>
    <w:rsid w:val="00AD418D"/>
    <w:rsid w:val="00AE4CDC"/>
    <w:rsid w:val="00B21844"/>
    <w:rsid w:val="00B21CF1"/>
    <w:rsid w:val="00B228D8"/>
    <w:rsid w:val="00B27704"/>
    <w:rsid w:val="00B277CA"/>
    <w:rsid w:val="00B4024D"/>
    <w:rsid w:val="00B523EE"/>
    <w:rsid w:val="00B527A7"/>
    <w:rsid w:val="00B53C0A"/>
    <w:rsid w:val="00B54015"/>
    <w:rsid w:val="00B556BE"/>
    <w:rsid w:val="00B66DBE"/>
    <w:rsid w:val="00B7297E"/>
    <w:rsid w:val="00B738EA"/>
    <w:rsid w:val="00B74DF1"/>
    <w:rsid w:val="00B83A13"/>
    <w:rsid w:val="00B842AD"/>
    <w:rsid w:val="00B96BD8"/>
    <w:rsid w:val="00B9781D"/>
    <w:rsid w:val="00BA37EC"/>
    <w:rsid w:val="00BA6C57"/>
    <w:rsid w:val="00BA7AD5"/>
    <w:rsid w:val="00BC2824"/>
    <w:rsid w:val="00BC4928"/>
    <w:rsid w:val="00BD5DDE"/>
    <w:rsid w:val="00BE7A02"/>
    <w:rsid w:val="00BF10C8"/>
    <w:rsid w:val="00BF168C"/>
    <w:rsid w:val="00C013E7"/>
    <w:rsid w:val="00C01620"/>
    <w:rsid w:val="00C06869"/>
    <w:rsid w:val="00C10834"/>
    <w:rsid w:val="00C11E9C"/>
    <w:rsid w:val="00C142D2"/>
    <w:rsid w:val="00C1785A"/>
    <w:rsid w:val="00C2173E"/>
    <w:rsid w:val="00C2215E"/>
    <w:rsid w:val="00C26020"/>
    <w:rsid w:val="00C32F79"/>
    <w:rsid w:val="00C404C0"/>
    <w:rsid w:val="00C510BD"/>
    <w:rsid w:val="00C71C81"/>
    <w:rsid w:val="00C76B81"/>
    <w:rsid w:val="00C86EA2"/>
    <w:rsid w:val="00C9376C"/>
    <w:rsid w:val="00C9391E"/>
    <w:rsid w:val="00C9494F"/>
    <w:rsid w:val="00C9691D"/>
    <w:rsid w:val="00CA3207"/>
    <w:rsid w:val="00CB5AA2"/>
    <w:rsid w:val="00CD3581"/>
    <w:rsid w:val="00CD4C46"/>
    <w:rsid w:val="00CD7BA9"/>
    <w:rsid w:val="00CE3D1A"/>
    <w:rsid w:val="00CF0343"/>
    <w:rsid w:val="00CF3FEF"/>
    <w:rsid w:val="00CF4085"/>
    <w:rsid w:val="00D0357D"/>
    <w:rsid w:val="00D058B2"/>
    <w:rsid w:val="00D13788"/>
    <w:rsid w:val="00D16D83"/>
    <w:rsid w:val="00D304FD"/>
    <w:rsid w:val="00D36CE7"/>
    <w:rsid w:val="00D37E5F"/>
    <w:rsid w:val="00D4655E"/>
    <w:rsid w:val="00D50833"/>
    <w:rsid w:val="00D50BD0"/>
    <w:rsid w:val="00D60097"/>
    <w:rsid w:val="00D6068B"/>
    <w:rsid w:val="00D62167"/>
    <w:rsid w:val="00D642B4"/>
    <w:rsid w:val="00D720B6"/>
    <w:rsid w:val="00D758F6"/>
    <w:rsid w:val="00D84C93"/>
    <w:rsid w:val="00DA01A0"/>
    <w:rsid w:val="00DA4B6B"/>
    <w:rsid w:val="00DA7C21"/>
    <w:rsid w:val="00DB01E0"/>
    <w:rsid w:val="00DB66CA"/>
    <w:rsid w:val="00DE1E63"/>
    <w:rsid w:val="00DE3C32"/>
    <w:rsid w:val="00DE4AAB"/>
    <w:rsid w:val="00DF1872"/>
    <w:rsid w:val="00DF3AFD"/>
    <w:rsid w:val="00DF7C29"/>
    <w:rsid w:val="00DF7D3C"/>
    <w:rsid w:val="00E0152C"/>
    <w:rsid w:val="00E01CD7"/>
    <w:rsid w:val="00E061A1"/>
    <w:rsid w:val="00E10615"/>
    <w:rsid w:val="00E10B13"/>
    <w:rsid w:val="00E119EA"/>
    <w:rsid w:val="00E15049"/>
    <w:rsid w:val="00E15F5D"/>
    <w:rsid w:val="00E20388"/>
    <w:rsid w:val="00E20A7A"/>
    <w:rsid w:val="00E2173A"/>
    <w:rsid w:val="00E32669"/>
    <w:rsid w:val="00E34C48"/>
    <w:rsid w:val="00E4463E"/>
    <w:rsid w:val="00E64697"/>
    <w:rsid w:val="00E87777"/>
    <w:rsid w:val="00E908DA"/>
    <w:rsid w:val="00E90B87"/>
    <w:rsid w:val="00E930F5"/>
    <w:rsid w:val="00E94EA9"/>
    <w:rsid w:val="00E9663A"/>
    <w:rsid w:val="00EA5B13"/>
    <w:rsid w:val="00EB3B75"/>
    <w:rsid w:val="00EC565D"/>
    <w:rsid w:val="00EC72C9"/>
    <w:rsid w:val="00EE3443"/>
    <w:rsid w:val="00EE4145"/>
    <w:rsid w:val="00EF02CD"/>
    <w:rsid w:val="00EF3151"/>
    <w:rsid w:val="00EF5530"/>
    <w:rsid w:val="00F02828"/>
    <w:rsid w:val="00F068E5"/>
    <w:rsid w:val="00F111E7"/>
    <w:rsid w:val="00F11986"/>
    <w:rsid w:val="00F12884"/>
    <w:rsid w:val="00F12F42"/>
    <w:rsid w:val="00F22BBD"/>
    <w:rsid w:val="00F33643"/>
    <w:rsid w:val="00F3787B"/>
    <w:rsid w:val="00F45F68"/>
    <w:rsid w:val="00F5230C"/>
    <w:rsid w:val="00F5470B"/>
    <w:rsid w:val="00F67E53"/>
    <w:rsid w:val="00F77361"/>
    <w:rsid w:val="00F77AD7"/>
    <w:rsid w:val="00F83CBA"/>
    <w:rsid w:val="00F93C91"/>
    <w:rsid w:val="00F95F27"/>
    <w:rsid w:val="00FB05FF"/>
    <w:rsid w:val="00FC5A23"/>
    <w:rsid w:val="00FD148F"/>
    <w:rsid w:val="00FD1B74"/>
    <w:rsid w:val="00FE642C"/>
    <w:rsid w:val="00FF2F41"/>
    <w:rsid w:val="00FF56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751FA"/>
  <w15:docId w15:val="{FD5A77BF-F0A9-4E49-8166-E88A2FA10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nux Libertine" w:eastAsia="Linux Libertine" w:hAnsi="Linux Libertine" w:cs="Linux Libertine"/>
        <w:sz w:val="18"/>
        <w:szCs w:val="18"/>
        <w:lang w:val="en-US" w:eastAsia="en-US" w:bidi="ar-SA"/>
      </w:rPr>
    </w:rPrDefault>
    <w:pPrDefault>
      <w:pPr>
        <w:spacing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A35"/>
    <w:rPr>
      <w:rFonts w:eastAsiaTheme="minorHAnsi" w:cstheme="minorBidi"/>
      <w:szCs w:val="22"/>
    </w:rPr>
  </w:style>
  <w:style w:type="paragraph" w:styleId="Heading1">
    <w:name w:val="heading 1"/>
    <w:basedOn w:val="Normal"/>
    <w:next w:val="Normal"/>
    <w:link w:val="Heading1Char"/>
    <w:uiPriority w:val="9"/>
    <w:qFormat/>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semiHidden/>
    <w:unhideWhenUsed/>
    <w:qFormat/>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semiHidden/>
    <w:unhideWhenUsed/>
    <w:qFormat/>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semiHidden/>
    <w:unhideWhenUsed/>
    <w:qFormat/>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iPriority w:val="9"/>
    <w:semiHidden/>
    <w:unhideWhenUsed/>
    <w:qFormat/>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9D343F"/>
    <w:rPr>
      <w:color w:val="000000" w:themeColor="text1"/>
      <w:u w:val="none"/>
      <w:rPrChange w:id="0" w:author="Ally Hartzell" w:date="2024-12-09T13:01:00Z">
        <w:rPr>
          <w:color w:val="0000FF" w:themeColor="hyperlink"/>
          <w:u w:val="single"/>
        </w:rPr>
      </w:rPrChang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
      </w:numPr>
      <w:spacing w:before="120"/>
      <w:contextualSpacing/>
    </w:pPr>
    <w:rPr>
      <w:rFonts w:eastAsiaTheme="minorHAnsi"/>
      <w:szCs w:val="22"/>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autoRedefine/>
    <w:qFormat/>
    <w:rsid w:val="00B53C0A"/>
    <w:pPr>
      <w:spacing w:before="20" w:after="120"/>
    </w:pPr>
    <w:rPr>
      <w:rFonts w:ascii="Times New Roman" w:eastAsiaTheme="minorHAnsi" w:hAnsi="Times New Roman" w:cstheme="minorBidi"/>
      <w:b/>
      <w:sz w:val="24"/>
      <w:szCs w:val="22"/>
    </w:rPr>
  </w:style>
  <w:style w:type="paragraph" w:customStyle="1" w:styleId="Affiliation">
    <w:name w:val="Affiliation"/>
    <w:autoRedefine/>
    <w:qFormat/>
    <w:rsid w:val="00586A35"/>
    <w:pPr>
      <w:jc w:val="center"/>
    </w:pPr>
    <w:rPr>
      <w:rFonts w:eastAsia="Times New Roman"/>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0C5D54"/>
    <w:pPr>
      <w:spacing w:before="220" w:after="80"/>
      <w:ind w:left="280" w:hanging="280"/>
    </w:pPr>
    <w:rPr>
      <w:rFonts w:ascii="Times New Roman" w:hAnsi="Times New Roman"/>
      <w:b/>
      <w:sz w:val="24"/>
    </w:rPr>
  </w:style>
  <w:style w:type="paragraph" w:customStyle="1" w:styleId="Head2">
    <w:name w:val="Head2"/>
    <w:autoRedefine/>
    <w:qFormat/>
    <w:rsid w:val="008A5958"/>
    <w:pPr>
      <w:spacing w:before="180" w:after="80"/>
    </w:pPr>
    <w:rPr>
      <w:rFonts w:ascii="Times New Roman" w:hAnsi="Times New Roman"/>
      <w:b/>
      <w:sz w:val="24"/>
    </w:rPr>
  </w:style>
  <w:style w:type="paragraph" w:customStyle="1" w:styleId="Head3">
    <w:name w:val="Head3"/>
    <w:autoRedefine/>
    <w:qFormat/>
    <w:rsid w:val="004F1232"/>
    <w:pPr>
      <w:tabs>
        <w:tab w:val="left" w:pos="900"/>
      </w:tabs>
      <w:spacing w:before="120" w:after="40"/>
    </w:pPr>
    <w:rPr>
      <w:rFonts w:ascii="Times New Roman" w:hAnsi="Times New Roman" w:cs="Times New Roman"/>
      <w:i/>
      <w:sz w:val="24"/>
    </w:rPr>
  </w:style>
  <w:style w:type="paragraph" w:customStyle="1" w:styleId="Head4">
    <w:name w:val="Head4"/>
    <w:autoRedefine/>
    <w:qFormat/>
    <w:rsid w:val="00586A35"/>
    <w:pPr>
      <w:spacing w:before="60" w:after="140"/>
      <w:ind w:firstLine="240"/>
    </w:pPr>
    <w:rPr>
      <w:rFonts w:eastAsia="Times New Roman"/>
      <w:i/>
    </w:rPr>
  </w:style>
  <w:style w:type="paragraph" w:customStyle="1" w:styleId="Head5">
    <w:name w:val="Head5"/>
    <w:autoRedefine/>
    <w:qFormat/>
    <w:rsid w:val="00586A35"/>
    <w:pPr>
      <w:spacing w:before="120" w:after="120"/>
    </w:pPr>
    <w:rPr>
      <w:rFonts w:ascii="Linux Biolinum" w:eastAsia="Times New Roman" w:hAnsi="Linux Biolinum" w:cs="Times New Roman"/>
      <w:sz w:val="22"/>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eastAsia="Times New Roman" w:cs="Times New Roman"/>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eastAsia="Times New Roman" w:cs="Times New Roman"/>
      <w:sz w:val="14"/>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eastAsiaTheme="minorHAnsi"/>
      <w:b/>
      <w:sz w:val="22"/>
      <w:szCs w:val="22"/>
      <w:lang w:val="fr-FR"/>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6B1107"/>
    <w:pPr>
      <w:spacing w:before="220" w:after="40"/>
    </w:pPr>
    <w:rPr>
      <w:rFonts w:ascii="Times Roman" w:eastAsiaTheme="minorHAnsi" w:hAnsi="Times Roman"/>
      <w:b/>
      <w:sz w:val="24"/>
      <w:szCs w:val="22"/>
    </w:rPr>
  </w:style>
  <w:style w:type="character" w:customStyle="1" w:styleId="AckHeadChar">
    <w:name w:val="AckHead Char"/>
    <w:basedOn w:val="DefaultParagraphFont"/>
    <w:link w:val="AckHead"/>
    <w:rsid w:val="006B1107"/>
    <w:rPr>
      <w:rFonts w:ascii="Times Roman" w:eastAsiaTheme="minorHAnsi" w:hAnsi="Times Roman"/>
      <w:b/>
      <w:sz w:val="24"/>
      <w:szCs w:val="22"/>
    </w:rPr>
  </w:style>
  <w:style w:type="paragraph" w:customStyle="1" w:styleId="AckPara">
    <w:name w:val="AckPara"/>
    <w:autoRedefine/>
    <w:qFormat/>
    <w:rsid w:val="00586A35"/>
    <w:rPr>
      <w:rFonts w:eastAsiaTheme="minorHAnsi" w:cstheme="minorBidi"/>
      <w:szCs w:val="22"/>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eastAsia="Times New Roman"/>
      <w:b/>
      <w:sz w:val="22"/>
    </w:rPr>
  </w:style>
  <w:style w:type="paragraph" w:customStyle="1" w:styleId="AppendixH2">
    <w:name w:val="AppendixH2"/>
    <w:qFormat/>
    <w:rsid w:val="00586A35"/>
    <w:pPr>
      <w:autoSpaceDE w:val="0"/>
      <w:autoSpaceDN w:val="0"/>
      <w:adjustRightInd w:val="0"/>
      <w:spacing w:before="60" w:after="40"/>
    </w:pPr>
    <w:rPr>
      <w:rFonts w:eastAsiaTheme="minorHAnsi"/>
      <w:b/>
      <w:sz w:val="22"/>
      <w:szCs w:val="24"/>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Cs w:val="24"/>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eastAsiaTheme="minorHAnsi"/>
      <w:sz w:val="24"/>
      <w:szCs w:val="22"/>
    </w:rPr>
  </w:style>
  <w:style w:type="character" w:customStyle="1" w:styleId="AuthorsChar">
    <w:name w:val="Authors Char"/>
    <w:basedOn w:val="DefaultParagraphFont"/>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Cs w:val="22"/>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eastAsiaTheme="minorHAnsi" w:cstheme="minorBidi"/>
      <w:szCs w:val="22"/>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eastAsiaTheme="minorHAnsi"/>
      <w:b/>
      <w:szCs w:val="22"/>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eastAsiaTheme="minorHAnsi"/>
      <w:b/>
      <w:sz w:val="22"/>
      <w:szCs w:val="22"/>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ind w:firstLine="240"/>
    </w:pPr>
    <w:rPr>
      <w:rFonts w:eastAsiaTheme="minorHAnsi" w:cstheme="minorBidi"/>
      <w:szCs w:val="22"/>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eastAsiaTheme="minorHAnsi"/>
      <w:b/>
      <w:sz w:val="22"/>
      <w:szCs w:val="22"/>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eastAsiaTheme="minorHAnsi"/>
      <w:b/>
      <w:szCs w:val="22"/>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pPr>
    <w:rPr>
      <w:rFonts w:eastAsiaTheme="minorHAnsi"/>
      <w:sz w:val="14"/>
      <w:szCs w:val="22"/>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pPr>
  </w:style>
  <w:style w:type="paragraph" w:customStyle="1" w:styleId="PullQuote">
    <w:name w:val="PullQuote"/>
    <w:basedOn w:val="Para"/>
    <w:qFormat/>
    <w:rsid w:val="00586A35"/>
    <w:pPr>
      <w:shd w:val="clear" w:color="auto" w:fill="EAF1DD" w:themeFill="accent3" w:themeFillTint="33"/>
      <w:ind w:left="1134" w:right="1134" w:firstLine="0"/>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pPr>
      <w:spacing w:before="120" w:after="60"/>
      <w:jc w:val="center"/>
    </w:pPr>
    <w:rPr>
      <w:rFonts w:ascii="Linux Biolinum" w:eastAsia="Linux Biolinum" w:hAnsi="Linux Biolinum" w:cs="Linux Biolinum"/>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rPr>
  </w:style>
  <w:style w:type="paragraph" w:customStyle="1" w:styleId="SIGPLANSectionheading">
    <w:name w:val="SIGPLAN Section heading"/>
    <w:basedOn w:val="SIGPLANBasic"/>
    <w:next w:val="SIGPLANParagraph1"/>
    <w:rsid w:val="00586A35"/>
    <w:pPr>
      <w:keepNext/>
      <w:tabs>
        <w:tab w:val="num" w:pos="720"/>
      </w:tabs>
      <w:suppressAutoHyphens/>
      <w:spacing w:before="120" w:after="100" w:line="260" w:lineRule="exact"/>
      <w:ind w:left="720" w:hanging="720"/>
      <w:outlineLvl w:val="0"/>
    </w:pPr>
    <w:rPr>
      <w:b/>
      <w:sz w:val="22"/>
    </w:rPr>
  </w:style>
  <w:style w:type="paragraph" w:customStyle="1" w:styleId="SIGPLANAcknowledgmentsheading">
    <w:name w:val="SIGPLAN Acknowledgments heading"/>
    <w:basedOn w:val="SIGPLANSectionheading"/>
    <w:next w:val="SIGPLANParagraph1"/>
    <w:rsid w:val="00586A35"/>
  </w:style>
  <w:style w:type="paragraph" w:customStyle="1" w:styleId="SIGPLANAbstractheading">
    <w:name w:val="SIGPLAN Abstract heading"/>
    <w:basedOn w:val="SIGPLANAcknowledgmentsheading"/>
    <w:next w:val="SIGPLANParagraph1"/>
    <w:rsid w:val="00586A35"/>
    <w:pPr>
      <w:spacing w:before="0" w:line="240" w:lineRule="exact"/>
    </w:pPr>
  </w:style>
  <w:style w:type="paragraph" w:customStyle="1" w:styleId="SIGPLANAppendixheading">
    <w:name w:val="SIGPLAN Appendix heading"/>
    <w:basedOn w:val="SIGPLANSectionheading"/>
    <w:next w:val="SIGPLANParagraph1"/>
    <w:rsid w:val="00586A35"/>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style>
  <w:style w:type="numbering" w:customStyle="1" w:styleId="SIGPLANListnumber">
    <w:name w:val="SIGPLAN List number"/>
    <w:basedOn w:val="NoList"/>
    <w:rsid w:val="00586A35"/>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tabs>
        <w:tab w:val="clear" w:pos="720"/>
      </w:tabs>
      <w:spacing w:before="180" w:line="200" w:lineRule="exact"/>
      <w:ind w:left="0" w:firstLine="0"/>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rPr>
  </w:style>
  <w:style w:type="paragraph" w:customStyle="1" w:styleId="ParaFirst">
    <w:name w:val="ParaFirst"/>
    <w:qFormat/>
    <w:rsid w:val="00586A35"/>
    <w:pPr>
      <w:spacing w:before="360" w:line="560" w:lineRule="exact"/>
    </w:pPr>
    <w:rPr>
      <w:rFonts w:ascii="Cambria Math" w:eastAsia="Times New Roman" w:hAnsi="Cambria Math" w:cs="Times New Roman"/>
      <w:sz w:val="24"/>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tabs>
        <w:tab w:val="num" w:pos="720"/>
      </w:tabs>
      <w:ind w:left="720" w:hanging="720"/>
      <w:contextualSpacing/>
    </w:pPr>
  </w:style>
  <w:style w:type="paragraph" w:styleId="ListBullet2">
    <w:name w:val="List Bullet 2"/>
    <w:basedOn w:val="Normal"/>
    <w:pPr>
      <w:tabs>
        <w:tab w:val="num" w:pos="720"/>
      </w:tabs>
      <w:ind w:left="720" w:hanging="720"/>
      <w:contextualSpacing/>
    </w:pPr>
  </w:style>
  <w:style w:type="paragraph" w:styleId="ListBullet3">
    <w:name w:val="List Bullet 3"/>
    <w:basedOn w:val="Normal"/>
    <w:pPr>
      <w:tabs>
        <w:tab w:val="num" w:pos="720"/>
      </w:tabs>
      <w:ind w:left="720" w:hanging="720"/>
      <w:contextualSpacing/>
    </w:pPr>
  </w:style>
  <w:style w:type="paragraph" w:styleId="ListBullet4">
    <w:name w:val="List Bullet 4"/>
    <w:basedOn w:val="Normal"/>
    <w:pPr>
      <w:tabs>
        <w:tab w:val="num" w:pos="720"/>
      </w:tabs>
      <w:ind w:left="720" w:hanging="720"/>
      <w:contextualSpacing/>
    </w:pPr>
  </w:style>
  <w:style w:type="paragraph" w:styleId="ListBullet5">
    <w:name w:val="List Bullet 5"/>
    <w:basedOn w:val="Normal"/>
    <w:pPr>
      <w:tabs>
        <w:tab w:val="num" w:pos="720"/>
      </w:tabs>
      <w:ind w:left="720" w:hanging="720"/>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tabs>
        <w:tab w:val="num" w:pos="720"/>
      </w:tabs>
      <w:ind w:left="720" w:hanging="720"/>
      <w:contextualSpacing/>
    </w:pPr>
  </w:style>
  <w:style w:type="paragraph" w:styleId="ListNumber2">
    <w:name w:val="List Number 2"/>
    <w:basedOn w:val="Normal"/>
    <w:pPr>
      <w:tabs>
        <w:tab w:val="num" w:pos="720"/>
      </w:tabs>
      <w:ind w:left="720" w:hanging="720"/>
      <w:contextualSpacing/>
    </w:pPr>
  </w:style>
  <w:style w:type="paragraph" w:styleId="ListNumber3">
    <w:name w:val="List Number 3"/>
    <w:basedOn w:val="Normal"/>
    <w:pPr>
      <w:tabs>
        <w:tab w:val="num" w:pos="720"/>
      </w:tabs>
      <w:ind w:left="720" w:hanging="720"/>
      <w:contextualSpacing/>
    </w:pPr>
  </w:style>
  <w:style w:type="paragraph" w:styleId="ListNumber4">
    <w:name w:val="List Number 4"/>
    <w:basedOn w:val="Normal"/>
    <w:pPr>
      <w:tabs>
        <w:tab w:val="num" w:pos="720"/>
      </w:tabs>
      <w:ind w:left="720" w:hanging="720"/>
      <w:contextualSpacing/>
    </w:pPr>
  </w:style>
  <w:style w:type="paragraph" w:styleId="ListNumber5">
    <w:name w:val="List Number 5"/>
    <w:basedOn w:val="Normal"/>
    <w:pPr>
      <w:tabs>
        <w:tab w:val="num" w:pos="720"/>
      </w:tabs>
      <w:ind w:left="720" w:hanging="720"/>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pPr>
    <w:rPr>
      <w:rFonts w:ascii="Consolas" w:eastAsiaTheme="minorHAnsi" w:hAnsi="Consolas" w:cs="Consola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tabs>
        <w:tab w:val="num" w:pos="720"/>
      </w:tabs>
      <w:spacing w:after="50" w:line="180" w:lineRule="exact"/>
      <w:ind w:left="720" w:hanging="720"/>
    </w:pPr>
    <w:rPr>
      <w:rFonts w:ascii="Times New Roman" w:eastAsia="MS Mincho" w:hAnsi="Times New Roman" w:cs="Times New Roman"/>
      <w:noProof/>
      <w:sz w:val="16"/>
      <w:szCs w:val="16"/>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styleId="UnresolvedMention">
    <w:name w:val="Unresolved Mention"/>
    <w:basedOn w:val="DefaultParagraphFont"/>
    <w:uiPriority w:val="99"/>
    <w:semiHidden/>
    <w:unhideWhenUsed/>
    <w:rsid w:val="00E061A1"/>
    <w:rPr>
      <w:color w:val="605E5C"/>
      <w:shd w:val="clear" w:color="auto" w:fill="E1DFDD"/>
    </w:rPr>
  </w:style>
  <w:style w:type="paragraph" w:styleId="Revision">
    <w:name w:val="Revision"/>
    <w:hidden/>
    <w:uiPriority w:val="99"/>
    <w:semiHidden/>
    <w:rsid w:val="006B1107"/>
    <w:pPr>
      <w:spacing w:line="240" w:lineRule="auto"/>
      <w:jc w:val="left"/>
    </w:pPr>
    <w:rPr>
      <w:rFonts w:eastAsia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50960">
      <w:bodyDiv w:val="1"/>
      <w:marLeft w:val="0"/>
      <w:marRight w:val="0"/>
      <w:marTop w:val="0"/>
      <w:marBottom w:val="0"/>
      <w:divBdr>
        <w:top w:val="none" w:sz="0" w:space="0" w:color="auto"/>
        <w:left w:val="none" w:sz="0" w:space="0" w:color="auto"/>
        <w:bottom w:val="none" w:sz="0" w:space="0" w:color="auto"/>
        <w:right w:val="none" w:sz="0" w:space="0" w:color="auto"/>
      </w:divBdr>
    </w:div>
    <w:div w:id="59639050">
      <w:bodyDiv w:val="1"/>
      <w:marLeft w:val="0"/>
      <w:marRight w:val="0"/>
      <w:marTop w:val="0"/>
      <w:marBottom w:val="0"/>
      <w:divBdr>
        <w:top w:val="none" w:sz="0" w:space="0" w:color="auto"/>
        <w:left w:val="none" w:sz="0" w:space="0" w:color="auto"/>
        <w:bottom w:val="none" w:sz="0" w:space="0" w:color="auto"/>
        <w:right w:val="none" w:sz="0" w:space="0" w:color="auto"/>
      </w:divBdr>
    </w:div>
    <w:div w:id="149947951">
      <w:bodyDiv w:val="1"/>
      <w:marLeft w:val="0"/>
      <w:marRight w:val="0"/>
      <w:marTop w:val="0"/>
      <w:marBottom w:val="0"/>
      <w:divBdr>
        <w:top w:val="none" w:sz="0" w:space="0" w:color="auto"/>
        <w:left w:val="none" w:sz="0" w:space="0" w:color="auto"/>
        <w:bottom w:val="none" w:sz="0" w:space="0" w:color="auto"/>
        <w:right w:val="none" w:sz="0" w:space="0" w:color="auto"/>
      </w:divBdr>
    </w:div>
    <w:div w:id="590553024">
      <w:bodyDiv w:val="1"/>
      <w:marLeft w:val="0"/>
      <w:marRight w:val="0"/>
      <w:marTop w:val="0"/>
      <w:marBottom w:val="0"/>
      <w:divBdr>
        <w:top w:val="none" w:sz="0" w:space="0" w:color="auto"/>
        <w:left w:val="none" w:sz="0" w:space="0" w:color="auto"/>
        <w:bottom w:val="none" w:sz="0" w:space="0" w:color="auto"/>
        <w:right w:val="none" w:sz="0" w:space="0" w:color="auto"/>
      </w:divBdr>
    </w:div>
    <w:div w:id="848251564">
      <w:bodyDiv w:val="1"/>
      <w:marLeft w:val="0"/>
      <w:marRight w:val="0"/>
      <w:marTop w:val="0"/>
      <w:marBottom w:val="0"/>
      <w:divBdr>
        <w:top w:val="none" w:sz="0" w:space="0" w:color="auto"/>
        <w:left w:val="none" w:sz="0" w:space="0" w:color="auto"/>
        <w:bottom w:val="none" w:sz="0" w:space="0" w:color="auto"/>
        <w:right w:val="none" w:sz="0" w:space="0" w:color="auto"/>
      </w:divBdr>
    </w:div>
    <w:div w:id="942490347">
      <w:bodyDiv w:val="1"/>
      <w:marLeft w:val="0"/>
      <w:marRight w:val="0"/>
      <w:marTop w:val="0"/>
      <w:marBottom w:val="0"/>
      <w:divBdr>
        <w:top w:val="none" w:sz="0" w:space="0" w:color="auto"/>
        <w:left w:val="none" w:sz="0" w:space="0" w:color="auto"/>
        <w:bottom w:val="none" w:sz="0" w:space="0" w:color="auto"/>
        <w:right w:val="none" w:sz="0" w:space="0" w:color="auto"/>
      </w:divBdr>
    </w:div>
    <w:div w:id="1025600347">
      <w:bodyDiv w:val="1"/>
      <w:marLeft w:val="0"/>
      <w:marRight w:val="0"/>
      <w:marTop w:val="0"/>
      <w:marBottom w:val="0"/>
      <w:divBdr>
        <w:top w:val="none" w:sz="0" w:space="0" w:color="auto"/>
        <w:left w:val="none" w:sz="0" w:space="0" w:color="auto"/>
        <w:bottom w:val="none" w:sz="0" w:space="0" w:color="auto"/>
        <w:right w:val="none" w:sz="0" w:space="0" w:color="auto"/>
      </w:divBdr>
    </w:div>
    <w:div w:id="1033191706">
      <w:bodyDiv w:val="1"/>
      <w:marLeft w:val="0"/>
      <w:marRight w:val="0"/>
      <w:marTop w:val="0"/>
      <w:marBottom w:val="0"/>
      <w:divBdr>
        <w:top w:val="none" w:sz="0" w:space="0" w:color="auto"/>
        <w:left w:val="none" w:sz="0" w:space="0" w:color="auto"/>
        <w:bottom w:val="none" w:sz="0" w:space="0" w:color="auto"/>
        <w:right w:val="none" w:sz="0" w:space="0" w:color="auto"/>
      </w:divBdr>
    </w:div>
    <w:div w:id="1079014814">
      <w:bodyDiv w:val="1"/>
      <w:marLeft w:val="0"/>
      <w:marRight w:val="0"/>
      <w:marTop w:val="0"/>
      <w:marBottom w:val="0"/>
      <w:divBdr>
        <w:top w:val="none" w:sz="0" w:space="0" w:color="auto"/>
        <w:left w:val="none" w:sz="0" w:space="0" w:color="auto"/>
        <w:bottom w:val="none" w:sz="0" w:space="0" w:color="auto"/>
        <w:right w:val="none" w:sz="0" w:space="0" w:color="auto"/>
      </w:divBdr>
    </w:div>
    <w:div w:id="1482192142">
      <w:bodyDiv w:val="1"/>
      <w:marLeft w:val="0"/>
      <w:marRight w:val="0"/>
      <w:marTop w:val="0"/>
      <w:marBottom w:val="0"/>
      <w:divBdr>
        <w:top w:val="none" w:sz="0" w:space="0" w:color="auto"/>
        <w:left w:val="none" w:sz="0" w:space="0" w:color="auto"/>
        <w:bottom w:val="none" w:sz="0" w:space="0" w:color="auto"/>
        <w:right w:val="none" w:sz="0" w:space="0" w:color="auto"/>
      </w:divBdr>
    </w:div>
    <w:div w:id="1590381206">
      <w:bodyDiv w:val="1"/>
      <w:marLeft w:val="0"/>
      <w:marRight w:val="0"/>
      <w:marTop w:val="0"/>
      <w:marBottom w:val="0"/>
      <w:divBdr>
        <w:top w:val="none" w:sz="0" w:space="0" w:color="auto"/>
        <w:left w:val="none" w:sz="0" w:space="0" w:color="auto"/>
        <w:bottom w:val="none" w:sz="0" w:space="0" w:color="auto"/>
        <w:right w:val="none" w:sz="0" w:space="0" w:color="auto"/>
      </w:divBdr>
    </w:div>
    <w:div w:id="1676764005">
      <w:bodyDiv w:val="1"/>
      <w:marLeft w:val="0"/>
      <w:marRight w:val="0"/>
      <w:marTop w:val="0"/>
      <w:marBottom w:val="0"/>
      <w:divBdr>
        <w:top w:val="none" w:sz="0" w:space="0" w:color="auto"/>
        <w:left w:val="none" w:sz="0" w:space="0" w:color="auto"/>
        <w:bottom w:val="none" w:sz="0" w:space="0" w:color="auto"/>
        <w:right w:val="none" w:sz="0" w:space="0" w:color="auto"/>
      </w:divBdr>
    </w:div>
    <w:div w:id="1745295636">
      <w:bodyDiv w:val="1"/>
      <w:marLeft w:val="0"/>
      <w:marRight w:val="0"/>
      <w:marTop w:val="0"/>
      <w:marBottom w:val="0"/>
      <w:divBdr>
        <w:top w:val="none" w:sz="0" w:space="0" w:color="auto"/>
        <w:left w:val="none" w:sz="0" w:space="0" w:color="auto"/>
        <w:bottom w:val="none" w:sz="0" w:space="0" w:color="auto"/>
        <w:right w:val="none" w:sz="0" w:space="0" w:color="auto"/>
      </w:divBdr>
    </w:div>
    <w:div w:id="1802654120">
      <w:bodyDiv w:val="1"/>
      <w:marLeft w:val="0"/>
      <w:marRight w:val="0"/>
      <w:marTop w:val="0"/>
      <w:marBottom w:val="0"/>
      <w:divBdr>
        <w:top w:val="none" w:sz="0" w:space="0" w:color="auto"/>
        <w:left w:val="none" w:sz="0" w:space="0" w:color="auto"/>
        <w:bottom w:val="none" w:sz="0" w:space="0" w:color="auto"/>
        <w:right w:val="none" w:sz="0" w:space="0" w:color="auto"/>
      </w:divBdr>
    </w:div>
    <w:div w:id="1982343210">
      <w:bodyDiv w:val="1"/>
      <w:marLeft w:val="0"/>
      <w:marRight w:val="0"/>
      <w:marTop w:val="0"/>
      <w:marBottom w:val="0"/>
      <w:divBdr>
        <w:top w:val="none" w:sz="0" w:space="0" w:color="auto"/>
        <w:left w:val="none" w:sz="0" w:space="0" w:color="auto"/>
        <w:bottom w:val="none" w:sz="0" w:space="0" w:color="auto"/>
        <w:right w:val="none" w:sz="0" w:space="0" w:color="auto"/>
      </w:divBdr>
    </w:div>
    <w:div w:id="210915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mailto:gabriellarivera@sandiego.edu"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microsoft.com/office/2011/relationships/people" Target="peop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1.png"/><Relationship Id="rId29" Type="http://schemas.openxmlformats.org/officeDocument/2006/relationships/image" Target="media/image1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hyperlink" Target="mailto:jdeniega@sandiego.edu" TargetMode="External"/><Relationship Id="rId31" Type="http://schemas.openxmlformats.org/officeDocument/2006/relationships/image" Target="media/image12.pn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header" Target="header2.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header" Target="header3.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Gbw5ytn5wEH4ZlNP9gRCNMPdzfw==">AMUW2mU012QJVuiVMkD/gCCNj70OycHvaZTFzdyU4a+e9FbY8FknQA0AjjkChrXlhIFEjpvrliu1fU1vBgDfxxCXjhLy50R3pNfhxAJPw64y75cfTEgflDw=</go:docsCustomData>
</go:gDocsCustomXmlDataStorage>
</file>

<file path=customXml/itemProps1.xml><?xml version="1.0" encoding="utf-8"?>
<ds:datastoreItem xmlns:ds="http://schemas.openxmlformats.org/officeDocument/2006/customXml" ds:itemID="{93FB7AA3-242F-46D3-838B-3F6C438EF12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16</Pages>
  <Words>6550</Words>
  <Characters>37340</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FirstName Surname†, FirstName Surname, FirstName Surname</dc:creator>
  <cp:lastModifiedBy>Ally Hartzell</cp:lastModifiedBy>
  <cp:revision>15</cp:revision>
  <dcterms:created xsi:type="dcterms:W3CDTF">2024-12-08T02:34:00Z</dcterms:created>
  <dcterms:modified xsi:type="dcterms:W3CDTF">2024-12-09T20:39:00Z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